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2C7C3D" w:rsidRDefault="002B621B" w:rsidP="007A60BC">
      <w:pPr>
        <w:pStyle w:val="1"/>
        <w:spacing w:line="240" w:lineRule="auto"/>
      </w:pPr>
      <w:bookmarkStart w:id="0" w:name="_Toc37182755"/>
      <w:r w:rsidRPr="002C7C3D">
        <w:t xml:space="preserve">Improved Cooperation by </w:t>
      </w:r>
      <w:r w:rsidRPr="002C7C3D">
        <w:rPr>
          <w:rFonts w:hint="eastAsia"/>
        </w:rPr>
        <w:t>Balance</w:t>
      </w:r>
      <w:r w:rsidRPr="002C7C3D">
        <w:t xml:space="preserve"> Exploration </w:t>
      </w:r>
      <w:r w:rsidRPr="002C7C3D">
        <w:rPr>
          <w:rFonts w:hint="eastAsia"/>
        </w:rPr>
        <w:t>and</w:t>
      </w:r>
      <w:r w:rsidRPr="002C7C3D">
        <w:t xml:space="preserve"> Exploitation in Intertemporal</w:t>
      </w:r>
      <w:r w:rsidR="007A60BC" w:rsidRPr="002C7C3D">
        <w:t xml:space="preserve"> Social Dilemma</w:t>
      </w:r>
      <w:r w:rsidRPr="002C7C3D">
        <w:t xml:space="preserve"> Tasks</w:t>
      </w:r>
    </w:p>
    <w:p w14:paraId="6CA32F41" w14:textId="15D86221" w:rsidR="0096787A" w:rsidRPr="00767240" w:rsidRDefault="008B3003" w:rsidP="003B2091">
      <w:pPr>
        <w:pStyle w:val="a5"/>
      </w:pPr>
      <w:r w:rsidRPr="002C7C3D">
        <w:rPr>
          <w:rFonts w:hint="eastAsia"/>
        </w:rPr>
        <w:t>摘要：</w:t>
      </w:r>
      <w:r w:rsidR="00487860" w:rsidRPr="002C7C3D">
        <w:rPr>
          <w:rFonts w:hint="eastAsia"/>
        </w:rPr>
        <w:t>当个体的行为具有理性特征时，对群体而言可能导致非理性的总收益。人类与许多群居特性的动物往往会进化出合作这一社会属性来应对这一挑战。</w:t>
      </w:r>
      <w:r w:rsidR="009931C2" w:rsidRPr="002C7C3D">
        <w:rPr>
          <w:rFonts w:hint="eastAsia"/>
        </w:rPr>
        <w:t>因此，</w:t>
      </w:r>
      <w:r w:rsidR="00487860" w:rsidRPr="002C7C3D">
        <w:rPr>
          <w:rFonts w:hint="eastAsia"/>
        </w:rPr>
        <w:t>个体间相互合作对于群居生物适应自然环境的变化具有重要的意义。</w:t>
      </w:r>
      <w:r w:rsidR="00BE51FF" w:rsidRPr="002C7C3D">
        <w:rPr>
          <w:rFonts w:hint="eastAsia"/>
        </w:rPr>
        <w:t>基于多智能体强化学习，</w:t>
      </w:r>
      <w:r w:rsidR="005F6D74" w:rsidRPr="002C7C3D">
        <w:rPr>
          <w:rFonts w:hint="eastAsia"/>
        </w:rPr>
        <w:t>我们</w:t>
      </w:r>
      <w:r w:rsidR="00990282" w:rsidRPr="002C7C3D">
        <w:rPr>
          <w:rFonts w:hint="eastAsia"/>
        </w:rPr>
        <w:t>提出智能体可以通过简单地调整学习率来权衡</w:t>
      </w:r>
      <w:r w:rsidR="00990282" w:rsidRPr="002C7C3D">
        <w:rPr>
          <w:rFonts w:hint="eastAsia"/>
        </w:rPr>
        <w:t>exploration</w:t>
      </w:r>
      <w:r w:rsidR="00990282" w:rsidRPr="002C7C3D">
        <w:rPr>
          <w:rFonts w:hint="eastAsia"/>
        </w:rPr>
        <w:t>和</w:t>
      </w:r>
      <w:r w:rsidR="00990282" w:rsidRPr="002C7C3D">
        <w:rPr>
          <w:rFonts w:hint="eastAsia"/>
        </w:rPr>
        <w:t>exploitation</w:t>
      </w:r>
      <w:r w:rsidR="00990282" w:rsidRPr="002C7C3D">
        <w:rPr>
          <w:rFonts w:hint="eastAsia"/>
        </w:rPr>
        <w:t>，就可以在跨期社会困境任务中形成合作</w:t>
      </w:r>
      <w:r w:rsidR="00092CF0" w:rsidRPr="002C7C3D">
        <w:rPr>
          <w:rFonts w:hint="eastAsia"/>
        </w:rPr>
        <w:t>。结果表明，</w:t>
      </w:r>
      <w:r w:rsidR="00994AE6" w:rsidRPr="002C7C3D">
        <w:rPr>
          <w:rFonts w:hint="eastAsia"/>
        </w:rPr>
        <w:t>个体</w:t>
      </w:r>
      <w:r w:rsidR="00A54A6C" w:rsidRPr="002C7C3D">
        <w:rPr>
          <w:rFonts w:hint="eastAsia"/>
        </w:rPr>
        <w:t>内在需求</w:t>
      </w:r>
      <w:r w:rsidR="00994AE6" w:rsidRPr="002C7C3D">
        <w:rPr>
          <w:rFonts w:hint="eastAsia"/>
        </w:rPr>
        <w:t>的异质性促进了合作行为</w:t>
      </w:r>
      <w:r w:rsidR="00994AE6" w:rsidRPr="00767240">
        <w:rPr>
          <w:rFonts w:hint="eastAsia"/>
        </w:rPr>
        <w:t>。</w:t>
      </w:r>
    </w:p>
    <w:p w14:paraId="4BF16B10" w14:textId="77777777" w:rsidR="003B2091" w:rsidRPr="00767240" w:rsidRDefault="003B2091" w:rsidP="003B2091">
      <w:pPr>
        <w:pStyle w:val="a5"/>
      </w:pPr>
    </w:p>
    <w:bookmarkEnd w:id="0"/>
    <w:p w14:paraId="7292D3D0" w14:textId="1F73EDF9" w:rsidR="00A465E2" w:rsidRPr="00812EE9" w:rsidRDefault="001471D6" w:rsidP="00295E6B">
      <w:pPr>
        <w:pStyle w:val="2"/>
        <w:rPr>
          <w:rFonts w:ascii="Times New Roman" w:hAnsi="Times New Roman"/>
        </w:rPr>
      </w:pPr>
      <w:r w:rsidRPr="00812EE9">
        <w:rPr>
          <w:rFonts w:ascii="Times New Roman" w:hAnsi="Times New Roman"/>
        </w:rPr>
        <w:t xml:space="preserve">1 </w:t>
      </w:r>
      <w:r w:rsidR="00771E9B" w:rsidRPr="00812EE9">
        <w:rPr>
          <w:rFonts w:ascii="Times New Roman" w:hAnsi="Times New Roman" w:hint="eastAsia"/>
        </w:rPr>
        <w:t>介绍</w:t>
      </w:r>
    </w:p>
    <w:p w14:paraId="251325BE" w14:textId="10A10EEA" w:rsidR="00BF62E6" w:rsidRPr="00767240" w:rsidRDefault="00BF62E6" w:rsidP="00BF3A5D">
      <w:r w:rsidRPr="00B5059A">
        <w:rPr>
          <w:rFonts w:hint="eastAsia"/>
        </w:rPr>
        <w:t>动物或者人类的群体行为结果不仅受到环境的影响，同时也会受到群体内个体行为策略的影响。比如，动物或者人类的迁徙会受到所处环境资源的影响，</w:t>
      </w:r>
      <w:r w:rsidR="00BF3A5D" w:rsidRPr="00767240">
        <w:rPr>
          <w:rFonts w:hint="eastAsia"/>
        </w:rPr>
        <w:t>动物或者人类会倾向于向环境资源丰富的地方迁徙。同时，群体内个体从环境处获得的收益也受到群体内其他个体策略的影响，当群体内所有个体的策略都是</w:t>
      </w:r>
      <w:proofErr w:type="gramStart"/>
      <w:r w:rsidR="00BF3A5D" w:rsidRPr="00767240">
        <w:rPr>
          <w:rFonts w:hint="eastAsia"/>
        </w:rPr>
        <w:t>往资源</w:t>
      </w:r>
      <w:proofErr w:type="gramEnd"/>
      <w:r w:rsidR="00BF3A5D" w:rsidRPr="00767240">
        <w:rPr>
          <w:rFonts w:hint="eastAsia"/>
        </w:rPr>
        <w:t>丰富的地方迁徙，那么处于该地的个体获得的收益会逐渐减少。这类问题就是所谓的跨期社会困境问题。对于</w:t>
      </w:r>
      <w:r w:rsidR="00F13AE5" w:rsidRPr="00767240">
        <w:rPr>
          <w:rFonts w:hint="eastAsia"/>
        </w:rPr>
        <w:t>处于跨期社会困境</w:t>
      </w:r>
      <w:r w:rsidR="00A35E61" w:rsidRPr="00767240">
        <w:rPr>
          <w:rFonts w:hint="eastAsia"/>
        </w:rPr>
        <w:t>环境</w:t>
      </w:r>
      <w:r w:rsidR="00F13AE5" w:rsidRPr="00767240">
        <w:rPr>
          <w:rFonts w:hint="eastAsia"/>
        </w:rPr>
        <w:t>的群体而言，</w:t>
      </w:r>
      <w:r w:rsidR="00A35E61" w:rsidRPr="00767240">
        <w:rPr>
          <w:rFonts w:hint="eastAsia"/>
        </w:rPr>
        <w:t>它们</w:t>
      </w:r>
      <w:r w:rsidR="00F13AE5" w:rsidRPr="00767240">
        <w:rPr>
          <w:rFonts w:hint="eastAsia"/>
        </w:rPr>
        <w:t>有可能陷入某种平衡状态，</w:t>
      </w:r>
      <w:r w:rsidR="009B5920" w:rsidRPr="00767240">
        <w:rPr>
          <w:rFonts w:hint="eastAsia"/>
        </w:rPr>
        <w:t>此</w:t>
      </w:r>
      <w:r w:rsidR="00F13AE5" w:rsidRPr="00767240">
        <w:rPr>
          <w:rFonts w:hint="eastAsia"/>
        </w:rPr>
        <w:t>状态下的群体总收益</w:t>
      </w:r>
      <w:r w:rsidR="009B5920" w:rsidRPr="00767240">
        <w:rPr>
          <w:rFonts w:hint="eastAsia"/>
        </w:rPr>
        <w:t>较少</w:t>
      </w:r>
      <w:r w:rsidR="00F13AE5" w:rsidRPr="00767240">
        <w:rPr>
          <w:rFonts w:hint="eastAsia"/>
        </w:rPr>
        <w:t>。</w:t>
      </w:r>
      <w:r w:rsidR="002D0565" w:rsidRPr="00767240">
        <w:rPr>
          <w:rFonts w:hint="eastAsia"/>
        </w:rPr>
        <w:t>个体在群体内往往存在不同的</w:t>
      </w:r>
      <w:r w:rsidR="00C27987" w:rsidRPr="00767240">
        <w:rPr>
          <w:rFonts w:hint="eastAsia"/>
        </w:rPr>
        <w:t>目标收益</w:t>
      </w:r>
      <w:r w:rsidR="002D0565" w:rsidRPr="00767240">
        <w:rPr>
          <w:rFonts w:hint="eastAsia"/>
        </w:rPr>
        <w:t>。</w:t>
      </w:r>
      <w:r w:rsidR="008F737B" w:rsidRPr="00767240">
        <w:rPr>
          <w:rFonts w:hint="eastAsia"/>
        </w:rPr>
        <w:t>为了在跨期社会困境情形下获得</w:t>
      </w:r>
      <w:r w:rsidR="00C97930" w:rsidRPr="00767240">
        <w:rPr>
          <w:rFonts w:hint="eastAsia"/>
        </w:rPr>
        <w:t>最优</w:t>
      </w:r>
      <w:r w:rsidR="009B5920" w:rsidRPr="00767240">
        <w:rPr>
          <w:rFonts w:hint="eastAsia"/>
        </w:rPr>
        <w:t>总收益</w:t>
      </w:r>
      <w:r w:rsidR="00C97930" w:rsidRPr="00767240">
        <w:rPr>
          <w:rFonts w:hint="eastAsia"/>
        </w:rPr>
        <w:t>，群体内的个体需要能在个体短期收益和群体长期收益之间进行权衡</w:t>
      </w:r>
      <w:r w:rsidR="002D0565" w:rsidRPr="00767240">
        <w:rPr>
          <w:rFonts w:hint="eastAsia"/>
        </w:rPr>
        <w:t>。通过每一个体仅获取自身需要的资源，来使集体达到最优长期收益。</w:t>
      </w:r>
    </w:p>
    <w:p w14:paraId="5721072C" w14:textId="3C9FD01D" w:rsidR="00CB6E77" w:rsidRPr="00767240" w:rsidRDefault="00CB6E77" w:rsidP="00A350C1"/>
    <w:p w14:paraId="580D9CF8" w14:textId="16084CDF" w:rsidR="00CB6E77" w:rsidRPr="00767240" w:rsidRDefault="001536DE" w:rsidP="00A217B2">
      <w:r w:rsidRPr="00767240">
        <w:rPr>
          <w:rFonts w:hint="eastAsia"/>
        </w:rPr>
        <w:t>多智能体强化学习能够模拟多个智能体在动态可变环境下的</w:t>
      </w:r>
      <w:r w:rsidR="00A217B2" w:rsidRPr="00767240">
        <w:rPr>
          <w:rFonts w:hint="eastAsia"/>
        </w:rPr>
        <w:t>行为</w:t>
      </w:r>
      <w:r w:rsidRPr="00767240">
        <w:rPr>
          <w:rFonts w:hint="eastAsia"/>
        </w:rPr>
        <w:t>策略，目前已有许多研究发现多智能体强化学习可以模拟群体如何形成合作，从而在各类社会困境问题中获得最优解。</w:t>
      </w:r>
      <w:r w:rsidR="00A217B2" w:rsidRPr="00767240">
        <w:rPr>
          <w:rFonts w:hint="eastAsia"/>
        </w:rPr>
        <w:t>这些模型往往通过</w:t>
      </w:r>
      <w:r w:rsidR="00771552" w:rsidRPr="00767240">
        <w:rPr>
          <w:rFonts w:hint="eastAsia"/>
        </w:rPr>
        <w:t>内部奖励</w:t>
      </w:r>
      <w:r w:rsidR="00A35E61" w:rsidRPr="00767240">
        <w:rPr>
          <w:rFonts w:hint="eastAsia"/>
        </w:rPr>
        <w:t>，</w:t>
      </w:r>
      <w:r w:rsidR="00A217B2" w:rsidRPr="00767240">
        <w:rPr>
          <w:rFonts w:hint="eastAsia"/>
        </w:rPr>
        <w:t>来让智能体形成</w:t>
      </w:r>
      <w:r w:rsidR="00E8046A" w:rsidRPr="00767240">
        <w:rPr>
          <w:rFonts w:hint="eastAsia"/>
        </w:rPr>
        <w:t>对群体</w:t>
      </w:r>
      <w:r w:rsidR="00A217B2" w:rsidRPr="00767240">
        <w:rPr>
          <w:rFonts w:hint="eastAsia"/>
        </w:rPr>
        <w:t>理性的策略。</w:t>
      </w:r>
      <w:r w:rsidR="00771552" w:rsidRPr="00767240">
        <w:rPr>
          <w:rFonts w:hint="eastAsia"/>
        </w:rPr>
        <w:t>内部奖励包括对不平等的厌恶、亲社会性和名声等，这些内部奖励将抑制智能</w:t>
      </w:r>
      <w:proofErr w:type="gramStart"/>
      <w:r w:rsidR="00771552" w:rsidRPr="00767240">
        <w:rPr>
          <w:rFonts w:hint="eastAsia"/>
        </w:rPr>
        <w:t>体采取</w:t>
      </w:r>
      <w:proofErr w:type="gramEnd"/>
      <w:r w:rsidR="00771552" w:rsidRPr="00767240">
        <w:rPr>
          <w:rFonts w:hint="eastAsia"/>
        </w:rPr>
        <w:t>对群体总体收益不利的策略。</w:t>
      </w:r>
      <w:r w:rsidR="00E8046A" w:rsidRPr="00767240">
        <w:rPr>
          <w:rFonts w:hint="eastAsia"/>
        </w:rPr>
        <w:t>比如，智能体厌恶不平等，当它发现自己的收益远远大于其它智能体的收益时，就会抑制其继续采用最大化其个体收益的策略</w:t>
      </w:r>
      <w:r w:rsidR="00EE30EA" w:rsidRPr="00767240">
        <w:rPr>
          <w:rFonts w:hint="eastAsia"/>
        </w:rPr>
        <w:t>。为了形成内部奖励，这些模型都假定群体内</w:t>
      </w:r>
      <w:proofErr w:type="gramStart"/>
      <w:r w:rsidR="00DD024A" w:rsidRPr="00767240">
        <w:rPr>
          <w:rFonts w:hint="eastAsia"/>
        </w:rPr>
        <w:t>个</w:t>
      </w:r>
      <w:proofErr w:type="gramEnd"/>
      <w:r w:rsidR="00DD024A" w:rsidRPr="00767240">
        <w:rPr>
          <w:rFonts w:hint="eastAsia"/>
        </w:rPr>
        <w:t>体</w:t>
      </w:r>
      <w:r w:rsidR="00EE30EA" w:rsidRPr="00767240">
        <w:rPr>
          <w:rFonts w:hint="eastAsia"/>
        </w:rPr>
        <w:t>能获取</w:t>
      </w:r>
      <w:r w:rsidR="00DD024A" w:rsidRPr="00767240">
        <w:rPr>
          <w:rFonts w:hint="eastAsia"/>
        </w:rPr>
        <w:t>群体内许多其它同伴</w:t>
      </w:r>
      <w:r w:rsidR="00EE30EA" w:rsidRPr="00767240">
        <w:rPr>
          <w:rFonts w:hint="eastAsia"/>
        </w:rPr>
        <w:t>的信息，从而形成个体的</w:t>
      </w:r>
      <w:proofErr w:type="gramStart"/>
      <w:r w:rsidR="00EE30EA" w:rsidRPr="00767240">
        <w:rPr>
          <w:rFonts w:hint="eastAsia"/>
        </w:rPr>
        <w:t>亲社会</w:t>
      </w:r>
      <w:proofErr w:type="gramEnd"/>
      <w:r w:rsidR="00EE30EA" w:rsidRPr="00767240">
        <w:rPr>
          <w:rFonts w:hint="eastAsia"/>
        </w:rPr>
        <w:t>属性。</w:t>
      </w:r>
      <w:r w:rsidR="00DD024A" w:rsidRPr="00767240">
        <w:rPr>
          <w:rFonts w:hint="eastAsia"/>
        </w:rPr>
        <w:t>然而，这些模型对于那些只能获取群体内极少同伴信息的群体，如鱼群和蚁群等如何形成合作的机制还难以给出合理的</w:t>
      </w:r>
      <w:r w:rsidR="00760433" w:rsidRPr="00767240">
        <w:rPr>
          <w:rFonts w:hint="eastAsia"/>
        </w:rPr>
        <w:t>解释。</w:t>
      </w:r>
    </w:p>
    <w:p w14:paraId="39FAFDD1" w14:textId="6CE81EF4" w:rsidR="00CE4EEC" w:rsidRPr="00767240" w:rsidRDefault="00CE4EEC" w:rsidP="00A217B2"/>
    <w:p w14:paraId="1FF87A4B" w14:textId="5ED6CFDA" w:rsidR="00CE4EEC" w:rsidRPr="00767240" w:rsidRDefault="00CE4EEC" w:rsidP="00A217B2">
      <w:r w:rsidRPr="00767240">
        <w:rPr>
          <w:rFonts w:hint="eastAsia"/>
        </w:rPr>
        <w:t>本研究基于</w:t>
      </w:r>
      <w:r w:rsidRPr="00767240">
        <w:t xml:space="preserve">Eric </w:t>
      </w:r>
      <w:proofErr w:type="spellStart"/>
      <w:r w:rsidRPr="00767240">
        <w:t>Charnov</w:t>
      </w:r>
      <w:proofErr w:type="spellEnd"/>
      <w:r w:rsidRPr="00767240">
        <w:rPr>
          <w:rFonts w:hint="eastAsia"/>
        </w:rPr>
        <w:t>在</w:t>
      </w:r>
      <w:r w:rsidRPr="00767240">
        <w:t>1976</w:t>
      </w:r>
      <w:r w:rsidRPr="00767240">
        <w:rPr>
          <w:rFonts w:hint="eastAsia"/>
        </w:rPr>
        <w:t>年</w:t>
      </w:r>
      <w:r w:rsidR="00A35E61" w:rsidRPr="00767240">
        <w:rPr>
          <w:rFonts w:hint="eastAsia"/>
        </w:rPr>
        <w:t>的</w:t>
      </w:r>
      <w:r w:rsidRPr="00767240">
        <w:rPr>
          <w:rFonts w:hint="eastAsia"/>
        </w:rPr>
        <w:t>边际价值理论，</w:t>
      </w:r>
      <w:r w:rsidR="00A35E61" w:rsidRPr="00767240">
        <w:rPr>
          <w:rFonts w:hint="eastAsia"/>
        </w:rPr>
        <w:t>提出</w:t>
      </w:r>
      <w:r w:rsidRPr="00767240">
        <w:rPr>
          <w:rFonts w:hint="eastAsia"/>
        </w:rPr>
        <w:t>智能体可以通过简单地调整学习率来权衡</w:t>
      </w:r>
      <w:r w:rsidRPr="00767240">
        <w:t>exploration</w:t>
      </w:r>
      <w:r w:rsidRPr="00767240">
        <w:rPr>
          <w:rFonts w:hint="eastAsia"/>
        </w:rPr>
        <w:t>和</w:t>
      </w:r>
      <w:r w:rsidRPr="00767240">
        <w:t>exploitation</w:t>
      </w:r>
      <w:r w:rsidRPr="00767240">
        <w:rPr>
          <w:rFonts w:hint="eastAsia"/>
        </w:rPr>
        <w:t>，就可以在跨期社会困境任务中形成合作，从而获得较高的群体总收益。</w:t>
      </w:r>
      <w:r w:rsidR="000B3F27" w:rsidRPr="00767240">
        <w:rPr>
          <w:rFonts w:hint="eastAsia"/>
        </w:rPr>
        <w:t>强化学习模型中，</w:t>
      </w:r>
      <w:r w:rsidR="00B8650C" w:rsidRPr="00767240">
        <w:t>Exploration</w:t>
      </w:r>
      <w:r w:rsidR="00F455E8" w:rsidRPr="00767240">
        <w:rPr>
          <w:rFonts w:hint="eastAsia"/>
        </w:rPr>
        <w:t>表现为智能</w:t>
      </w:r>
      <w:proofErr w:type="gramStart"/>
      <w:r w:rsidR="00F455E8" w:rsidRPr="00767240">
        <w:rPr>
          <w:rFonts w:hint="eastAsia"/>
        </w:rPr>
        <w:t>体</w:t>
      </w:r>
      <w:r w:rsidR="000B3F27" w:rsidRPr="00767240">
        <w:rPr>
          <w:rFonts w:hint="eastAsia"/>
        </w:rPr>
        <w:t>为了</w:t>
      </w:r>
      <w:proofErr w:type="gramEnd"/>
      <w:r w:rsidR="000B3F27" w:rsidRPr="00767240">
        <w:rPr>
          <w:rFonts w:hint="eastAsia"/>
        </w:rPr>
        <w:t>避免局部最优</w:t>
      </w:r>
      <w:proofErr w:type="gramStart"/>
      <w:r w:rsidR="000B3F27" w:rsidRPr="00767240">
        <w:rPr>
          <w:rFonts w:hint="eastAsia"/>
        </w:rPr>
        <w:t>解选择</w:t>
      </w:r>
      <w:proofErr w:type="gramEnd"/>
      <w:r w:rsidR="000B3F27" w:rsidRPr="00767240">
        <w:rPr>
          <w:rFonts w:hint="eastAsia"/>
        </w:rPr>
        <w:t>当前不能获得最优奖励的动作，而</w:t>
      </w:r>
      <w:r w:rsidR="000B3F27" w:rsidRPr="00767240">
        <w:t>Exploitation</w:t>
      </w:r>
      <w:r w:rsidR="00A35E61" w:rsidRPr="00767240">
        <w:rPr>
          <w:rFonts w:hint="eastAsia"/>
        </w:rPr>
        <w:t>则是</w:t>
      </w:r>
      <w:r w:rsidR="000B3F27" w:rsidRPr="00767240">
        <w:rPr>
          <w:rFonts w:hint="eastAsia"/>
        </w:rPr>
        <w:t>智能体选择当前能获得最优奖励的动作。</w:t>
      </w:r>
      <w:r w:rsidR="00ED68B0" w:rsidRPr="00767240">
        <w:rPr>
          <w:rFonts w:hint="eastAsia"/>
        </w:rPr>
        <w:t>为了在</w:t>
      </w:r>
      <w:r w:rsidR="00ED68B0" w:rsidRPr="00767240">
        <w:t>exploration</w:t>
      </w:r>
      <w:r w:rsidR="00ED68B0" w:rsidRPr="00767240">
        <w:rPr>
          <w:rFonts w:hint="eastAsia"/>
        </w:rPr>
        <w:t>和</w:t>
      </w:r>
      <w:r w:rsidR="00ED68B0" w:rsidRPr="00767240">
        <w:t>exploitation</w:t>
      </w:r>
      <w:r w:rsidR="00ED68B0" w:rsidRPr="00767240">
        <w:rPr>
          <w:rFonts w:hint="eastAsia"/>
        </w:rPr>
        <w:t>之间权衡，我们基于深度</w:t>
      </w:r>
      <w:r w:rsidR="00ED68B0" w:rsidRPr="00767240">
        <w:t>Q</w:t>
      </w:r>
      <w:r w:rsidR="00ED68B0" w:rsidRPr="00767240">
        <w:rPr>
          <w:rFonts w:hint="eastAsia"/>
        </w:rPr>
        <w:t>学习，提出</w:t>
      </w:r>
      <w:r w:rsidR="00CE3F12" w:rsidRPr="00767240">
        <w:rPr>
          <w:rFonts w:hint="eastAsia"/>
        </w:rPr>
        <w:t>了</w:t>
      </w:r>
      <w:r w:rsidR="00ED68B0" w:rsidRPr="00767240">
        <w:rPr>
          <w:rFonts w:hint="eastAsia"/>
        </w:rPr>
        <w:t>一个</w:t>
      </w:r>
      <w:r w:rsidR="00CE3F12" w:rsidRPr="00767240">
        <w:rPr>
          <w:rFonts w:hint="eastAsia"/>
        </w:rPr>
        <w:t>由个体</w:t>
      </w:r>
      <w:r w:rsidR="003F0D33" w:rsidRPr="00767240">
        <w:rPr>
          <w:rFonts w:hint="eastAsia"/>
        </w:rPr>
        <w:t>阶段</w:t>
      </w:r>
      <w:r w:rsidR="00D97F75" w:rsidRPr="00767240">
        <w:rPr>
          <w:rFonts w:hint="eastAsia"/>
        </w:rPr>
        <w:t>累积</w:t>
      </w:r>
      <w:r w:rsidR="003F0D33" w:rsidRPr="00767240">
        <w:rPr>
          <w:rFonts w:hint="eastAsia"/>
        </w:rPr>
        <w:t>收益</w:t>
      </w:r>
      <w:r w:rsidR="00CE3F12" w:rsidRPr="00767240">
        <w:rPr>
          <w:rFonts w:hint="eastAsia"/>
        </w:rPr>
        <w:t>和目标收益之间的差值来定义的学习率，该</w:t>
      </w:r>
      <w:proofErr w:type="gramStart"/>
      <w:r w:rsidR="00CE3F12" w:rsidRPr="00767240">
        <w:rPr>
          <w:rFonts w:hint="eastAsia"/>
        </w:rPr>
        <w:t>学习率能根据</w:t>
      </w:r>
      <w:proofErr w:type="gramEnd"/>
      <w:r w:rsidR="00CE3F12" w:rsidRPr="00767240">
        <w:rPr>
          <w:rFonts w:hint="eastAsia"/>
        </w:rPr>
        <w:t>环境收益通过在</w:t>
      </w:r>
      <w:r w:rsidR="00CE3F12" w:rsidRPr="00767240">
        <w:t>exploration</w:t>
      </w:r>
      <w:r w:rsidR="00CE3F12" w:rsidRPr="00767240">
        <w:rPr>
          <w:rFonts w:hint="eastAsia"/>
        </w:rPr>
        <w:t>和</w:t>
      </w:r>
      <w:r w:rsidR="00CE3F12" w:rsidRPr="00767240">
        <w:t>exploitation</w:t>
      </w:r>
      <w:r w:rsidR="00CE3F12" w:rsidRPr="00767240">
        <w:rPr>
          <w:rFonts w:hint="eastAsia"/>
        </w:rPr>
        <w:t>之间的切换调整智能体的策略，从而形成对群体总收益相对较优的个体策略。</w:t>
      </w:r>
    </w:p>
    <w:p w14:paraId="56EEE328" w14:textId="52D77664" w:rsidR="005D4F67" w:rsidRPr="00767240" w:rsidRDefault="005D4F67" w:rsidP="00A350C1"/>
    <w:p w14:paraId="4A864838" w14:textId="5B93E215" w:rsidR="00E22876" w:rsidRPr="00812EE9" w:rsidRDefault="00E22876" w:rsidP="00894B7E">
      <w:pPr>
        <w:pStyle w:val="2"/>
        <w:rPr>
          <w:rFonts w:ascii="Times New Roman" w:hAnsi="Times New Roman"/>
        </w:rPr>
      </w:pPr>
      <w:r w:rsidRPr="00812EE9">
        <w:rPr>
          <w:rFonts w:ascii="Times New Roman" w:hAnsi="Times New Roman"/>
        </w:rPr>
        <w:lastRenderedPageBreak/>
        <w:t xml:space="preserve">2 </w:t>
      </w:r>
      <w:r w:rsidRPr="00812EE9">
        <w:rPr>
          <w:rFonts w:ascii="Times New Roman" w:hAnsi="Times New Roman" w:hint="eastAsia"/>
        </w:rPr>
        <w:t>相关研究</w:t>
      </w:r>
    </w:p>
    <w:p w14:paraId="445B2D63" w14:textId="5B46D24F" w:rsidR="006D5317" w:rsidRPr="00767240" w:rsidRDefault="0019184E" w:rsidP="007F0570">
      <w:r w:rsidRPr="00B5059A">
        <w:rPr>
          <w:rFonts w:hint="eastAsia"/>
        </w:rPr>
        <w:t>面对社会困境问题，智能体如何逐渐形成合作行为</w:t>
      </w:r>
      <w:r w:rsidR="00E03EAC" w:rsidRPr="00B5059A">
        <w:rPr>
          <w:rFonts w:hint="eastAsia"/>
        </w:rPr>
        <w:t>一直是社会科学、经济学和心理学等学科的重要研究问题。通过构建两个参与者交互的策略游戏，</w:t>
      </w:r>
      <w:proofErr w:type="spellStart"/>
      <w:r w:rsidR="00E03EAC" w:rsidRPr="00767240">
        <w:t>Komorita</w:t>
      </w:r>
      <w:proofErr w:type="spellEnd"/>
      <w:r w:rsidR="00E03EAC" w:rsidRPr="00767240">
        <w:rPr>
          <w:rFonts w:hint="eastAsia"/>
        </w:rPr>
        <w:t>和</w:t>
      </w:r>
      <w:r w:rsidR="00E03EAC" w:rsidRPr="00767240">
        <w:t>Parks</w:t>
      </w:r>
      <w:r w:rsidR="00452A72">
        <w:fldChar w:fldCharType="begin"/>
      </w:r>
      <w:r w:rsidR="00452A72">
        <w:instrText xml:space="preserve"> ADDIN EN.CITE &lt;EndNote&gt;&lt;Cite&gt;&lt;Author&gt;Komorita&lt;/Author&gt;&lt;Year&gt;1995&lt;/Year&gt;&lt;RecNum&gt;1&lt;/RecNum&gt;&lt;DisplayText&gt;[1]&lt;/DisplayText&gt;&lt;record&gt;&lt;rec-number&gt;1&lt;/rec-number&gt;&lt;foreign-keys&gt;&lt;key app="EN" db-id="spa92zax4f9exlez50t5adxd22zxvwaafwtr" timestamp="1624602837"&gt;1&lt;/key&gt;&lt;/foreign-keys&gt;&lt;ref-type name="Journal Article"&gt;17&lt;/ref-type&gt;&lt;contributors&gt;&lt;authors&gt;&lt;author&gt;Komorita&lt;/author&gt;&lt;author&gt;Samuel&lt;/author&gt;&lt;author&gt;S.&lt;/author&gt;&lt;author&gt;Parks&lt;/author&gt;&lt;author&gt;Craig&lt;/author&gt;&lt;author&gt;D.&lt;/author&gt;&lt;/authors&gt;&lt;/contributors&gt;&lt;titles&gt;&lt;title&gt;Interpersonal relations: Mixed-motive interaction&lt;/title&gt;&lt;secondary-title&gt;Annual Review of Psychology&lt;/secondary-title&gt;&lt;/titles&gt;&lt;periodical&gt;&lt;full-title&gt;Annual Review of Psychology&lt;/full-title&gt;&lt;/periodical&gt;&lt;dates&gt;&lt;year&gt;1995&lt;/year&gt;&lt;/dates&gt;&lt;urls&gt;&lt;/urls&gt;&lt;/record&gt;&lt;/Cite&gt;&lt;/EndNote&gt;</w:instrText>
      </w:r>
      <w:r w:rsidR="00452A72">
        <w:fldChar w:fldCharType="separate"/>
      </w:r>
      <w:r w:rsidR="00452A72">
        <w:rPr>
          <w:noProof/>
        </w:rPr>
        <w:t>[1]</w:t>
      </w:r>
      <w:r w:rsidR="00452A72">
        <w:fldChar w:fldCharType="end"/>
      </w:r>
      <w:r w:rsidR="00E03EAC" w:rsidRPr="00767240">
        <w:rPr>
          <w:rFonts w:hint="eastAsia"/>
        </w:rPr>
        <w:t>等（</w:t>
      </w:r>
      <w:r w:rsidR="00E03EAC" w:rsidRPr="00767240">
        <w:t>1995</w:t>
      </w:r>
      <w:r w:rsidR="00E03EAC" w:rsidRPr="00767240">
        <w:rPr>
          <w:rFonts w:hint="eastAsia"/>
        </w:rPr>
        <w:t>）发现</w:t>
      </w:r>
      <w:r w:rsidR="00967E60" w:rsidRPr="00767240">
        <w:rPr>
          <w:rFonts w:hint="eastAsia"/>
        </w:rPr>
        <w:t>，通过设定“担心”和“贪婪”两种策略的收益可以形成促使两个参与者形成合作行为。而进化动力学模型发现，针锋相对的策略（</w:t>
      </w:r>
      <w:r w:rsidR="00967E60" w:rsidRPr="00767240">
        <w:t>Axelrod 1984</w:t>
      </w:r>
      <w:ins w:id="1" w:author="Liu xg" w:date="2021-06-25T14:45:00Z">
        <w:r w:rsidR="00753D96">
          <w:fldChar w:fldCharType="begin"/>
        </w:r>
        <w:r w:rsidR="00753D96">
          <w:instrText xml:space="preserve"> ADDIN EN.CITE &lt;EndNote&gt;&lt;Cite&gt;&lt;Author&gt;Axelrod&lt;/Author&gt;&lt;Year&gt;1981&lt;/Year&gt;&lt;RecNum&gt;2&lt;/RecNum&gt;&lt;DisplayText&gt;[2]&lt;/DisplayText&gt;&lt;record&gt;&lt;rec-number&gt;2&lt;/rec-number&gt;&lt;foreign-keys&gt;&lt;key app="EN" db-id="spa92zax4f9exlez50t5adxd22zxvwaafwtr" timestamp="1624603433"&gt;2&lt;/key&gt;&lt;/foreign-keys&gt;&lt;ref-type name="Journal Article"&gt;17&lt;/ref-type&gt;&lt;contributors&gt;&lt;authors&gt;&lt;author&gt;Axelrod, R.&lt;/author&gt;&lt;author&gt;Hamilton, W. D.&lt;/author&gt;&lt;/authors&gt;&lt;/contributors&gt;&lt;titles&gt;&lt;title&gt;The evolution of cooperation&lt;/title&gt;&lt;secondary-title&gt;Quarterly Review of Biology&lt;/secondary-title&gt;&lt;/titles&gt;&lt;periodical&gt;&lt;full-title&gt;Quarterly Review of Biology&lt;/full-title&gt;&lt;/periodical&gt;&lt;pages&gt;135-160&lt;/pages&gt;&lt;volume&gt;79&lt;/volume&gt;&lt;number&gt;2&lt;/number&gt;&lt;dates&gt;&lt;year&gt;1981&lt;/year&gt;&lt;/dates&gt;&lt;urls&gt;&lt;/urls&gt;&lt;/record&gt;&lt;/Cite&gt;&lt;/EndNote&gt;</w:instrText>
        </w:r>
        <w:r w:rsidR="00753D96">
          <w:fldChar w:fldCharType="separate"/>
        </w:r>
        <w:r w:rsidR="00753D96">
          <w:rPr>
            <w:noProof/>
          </w:rPr>
          <w:t>[2]</w:t>
        </w:r>
        <w:r w:rsidR="00753D96">
          <w:fldChar w:fldCharType="end"/>
        </w:r>
      </w:ins>
      <w:del w:id="2" w:author="Liu xg" w:date="2021-06-25T14:45:00Z">
        <w:r w:rsidR="00753D96" w:rsidDel="00753D96">
          <w:fldChar w:fldCharType="begin"/>
        </w:r>
        <w:r w:rsidR="00753D96" w:rsidDel="00753D96">
          <w:delInstrText xml:space="preserve"> ADDIN EN.CITE &lt;EndNote&gt;&lt;Cite&gt;&lt;Author&gt;Axelrod&lt;/Author&gt;&lt;Year&gt;1981&lt;/Year&gt;&lt;RecNum&gt;2&lt;/RecNum&gt;&lt;DisplayText&gt;[2]&lt;/DisplayText&gt;&lt;record&gt;&lt;rec-number&gt;2&lt;/rec-number&gt;&lt;foreign-keys&gt;&lt;key app="EN" db-id="spa92zax4f9exlez50t5adxd22zxvwaafwtr" timestamp="1624603433"&gt;2&lt;/key&gt;&lt;/foreign-keys&gt;&lt;ref-type name="Journal Article"&gt;17&lt;/ref-type&gt;&lt;contributors&gt;&lt;authors&gt;&lt;author&gt;Axelrod, R.&lt;/author&gt;&lt;author&gt;Hamilton, W. D.&lt;/author&gt;&lt;/authors&gt;&lt;/contributors&gt;&lt;titles&gt;&lt;title&gt;The evolution of cooperation&lt;/title&gt;&lt;secondary-title&gt;Quarterly Review of Biology&lt;/secondary-title&gt;&lt;/titles&gt;&lt;periodical&gt;&lt;full-title&gt;Quarterly Review of Biology&lt;/full-title&gt;&lt;/periodical&gt;&lt;pages&gt;135-160&lt;/pages&gt;&lt;volume&gt;79&lt;/volume&gt;&lt;number&gt;2&lt;/number&gt;&lt;dates&gt;&lt;year&gt;1981&lt;/year&gt;&lt;/dates&gt;&lt;urls&gt;&lt;/urls&gt;&lt;/record&gt;&lt;/Cite&gt;&lt;/EndNote&gt;</w:delInstrText>
        </w:r>
        <w:r w:rsidR="00753D96" w:rsidDel="00753D96">
          <w:fldChar w:fldCharType="separate"/>
        </w:r>
        <w:r w:rsidR="00753D96" w:rsidDel="00753D96">
          <w:rPr>
            <w:noProof/>
          </w:rPr>
          <w:delText>[2]</w:delText>
        </w:r>
        <w:r w:rsidR="00753D96" w:rsidDel="00753D96">
          <w:fldChar w:fldCharType="end"/>
        </w:r>
      </w:del>
      <w:r w:rsidR="00967E60" w:rsidRPr="00767240">
        <w:rPr>
          <w:rFonts w:hint="eastAsia"/>
        </w:rPr>
        <w:t>）、与直接给予自己帮助的人合作（</w:t>
      </w:r>
      <w:r w:rsidR="00967E60" w:rsidRPr="00767240">
        <w:t>Nowak 2006</w:t>
      </w:r>
      <w:r w:rsidR="00753D96">
        <w:fldChar w:fldCharType="begin"/>
      </w:r>
      <w:r w:rsidR="00753D96">
        <w:instrText xml:space="preserve"> ADDIN EN.CITE &lt;EndNote&gt;&lt;Cite&gt;&lt;Author&gt;Nowak&lt;/Author&gt;&lt;Year&gt;2006&lt;/Year&gt;&lt;RecNum&gt;3&lt;/RecNum&gt;&lt;DisplayText&gt;[3]&lt;/DisplayText&gt;&lt;record&gt;&lt;rec-number&gt;3&lt;/rec-number&gt;&lt;foreign-keys&gt;&lt;key app="EN" db-id="spa92zax4f9exlez50t5adxd22zxvwaafwtr" timestamp="1624603486"&gt;3&lt;/key&gt;&lt;/foreign-keys&gt;&lt;ref-type name="Journal Article"&gt;17&lt;/ref-type&gt;&lt;contributors&gt;&lt;authors&gt;&lt;author&gt;Nowak, Ma&lt;/author&gt;&lt;/authors&gt;&lt;/contributors&gt;&lt;titles&gt;&lt;title&gt;Five Rules for the Evolution of Cooperation&lt;/title&gt;&lt;secondary-title&gt;Science&lt;/secondary-title&gt;&lt;/titles&gt;&lt;periodical&gt;&lt;full-title&gt;Science&lt;/full-title&gt;&lt;/periodical&gt;&lt;pages&gt;1560-1563&lt;/pages&gt;&lt;volume&gt;314&lt;/volume&gt;&lt;number&gt;5805&lt;/number&gt;&lt;dates&gt;&lt;year&gt;2006&lt;/year&gt;&lt;/dates&gt;&lt;urls&gt;&lt;/urls&gt;&lt;/record&gt;&lt;/Cite&gt;&lt;/EndNote&gt;</w:instrText>
      </w:r>
      <w:r w:rsidR="00753D96">
        <w:fldChar w:fldCharType="separate"/>
      </w:r>
      <w:r w:rsidR="00753D96">
        <w:rPr>
          <w:noProof/>
        </w:rPr>
        <w:t>[3]</w:t>
      </w:r>
      <w:r w:rsidR="00753D96">
        <w:fldChar w:fldCharType="end"/>
      </w:r>
      <w:r w:rsidR="00967E60" w:rsidRPr="00767240">
        <w:rPr>
          <w:rFonts w:hint="eastAsia"/>
        </w:rPr>
        <w:t>）、或者惩罚他人从而获得足够的回报（</w:t>
      </w:r>
      <w:r w:rsidR="00967E60" w:rsidRPr="00767240">
        <w:t>Fehr</w:t>
      </w:r>
      <w:r w:rsidR="00967E60" w:rsidRPr="00767240">
        <w:rPr>
          <w:rFonts w:hint="eastAsia"/>
        </w:rPr>
        <w:t>和</w:t>
      </w:r>
      <w:proofErr w:type="spellStart"/>
      <w:r w:rsidR="00967E60" w:rsidRPr="00767240">
        <w:t>Gachter</w:t>
      </w:r>
      <w:proofErr w:type="spellEnd"/>
      <w:r w:rsidR="00967E60" w:rsidRPr="00767240">
        <w:t xml:space="preserve"> 2002</w:t>
      </w:r>
      <w:r w:rsidR="00BE5B5E">
        <w:fldChar w:fldCharType="begin"/>
      </w:r>
      <w:r w:rsidR="00BE5B5E">
        <w:instrText xml:space="preserve"> ADDIN EN.CITE &lt;EndNote&gt;&lt;Cite&gt;&lt;Author&gt;Gaechter&lt;/Author&gt;&lt;Year&gt;1997&lt;/Year&gt;&lt;RecNum&gt;4&lt;/RecNum&gt;&lt;DisplayText&gt;[4]&lt;/DisplayText&gt;&lt;record&gt;&lt;rec-number&gt;4&lt;/rec-number&gt;&lt;foreign-keys&gt;&lt;key app="EN" db-id="spa92zax4f9exlez50t5adxd22zxvwaafwtr" timestamp="1624603615"&gt;4&lt;/key&gt;&lt;/foreign-keys&gt;&lt;ref-type name="Journal Article"&gt;17&lt;/ref-type&gt;&lt;contributors&gt;&lt;authors&gt;&lt;author&gt;Gaechter, S.&lt;/author&gt;&lt;author&gt;Fehr, E.&lt;/author&gt;&lt;/authors&gt;&lt;/contributors&gt;&lt;titles&gt;&lt;title&gt;Altruistic Punishment in Humans&lt;/title&gt;&lt;secondary-title&gt;Nature&lt;/secondary-title&gt;&lt;/titles&gt;&lt;periodical&gt;&lt;full-title&gt;Nature&lt;/full-title&gt;&lt;/periodical&gt;&lt;dates&gt;&lt;year&gt;1997&lt;/year&gt;&lt;/dates&gt;&lt;urls&gt;&lt;/urls&gt;&lt;/record&gt;&lt;/Cite&gt;&lt;/EndNote&gt;</w:instrText>
      </w:r>
      <w:r w:rsidR="00BE5B5E">
        <w:fldChar w:fldCharType="separate"/>
      </w:r>
      <w:r w:rsidR="00BE5B5E">
        <w:rPr>
          <w:noProof/>
        </w:rPr>
        <w:t>[4]</w:t>
      </w:r>
      <w:r w:rsidR="00BE5B5E">
        <w:fldChar w:fldCharType="end"/>
      </w:r>
      <w:r w:rsidR="00967E60" w:rsidRPr="00767240">
        <w:rPr>
          <w:rFonts w:hint="eastAsia"/>
        </w:rPr>
        <w:t>）都能促进合作的形成。</w:t>
      </w:r>
      <w:r w:rsidR="00C6130B" w:rsidRPr="00767240">
        <w:rPr>
          <w:rFonts w:hint="eastAsia"/>
        </w:rPr>
        <w:t>以上研究尽管给出了形成群体合作的可能存在的因素，但没有给出个体具体的策略。</w:t>
      </w:r>
    </w:p>
    <w:p w14:paraId="4F9DD16D" w14:textId="35BB732C" w:rsidR="00967E60" w:rsidRPr="00767240" w:rsidRDefault="00967E60" w:rsidP="007F0570"/>
    <w:p w14:paraId="15F30A69" w14:textId="1E8B4362" w:rsidR="006D3173" w:rsidRPr="00767240" w:rsidRDefault="004441BD" w:rsidP="007F0570">
      <w:r w:rsidRPr="00767240">
        <w:rPr>
          <w:rFonts w:hint="eastAsia"/>
        </w:rPr>
        <w:t>随着强化学习在解决诸如围棋和</w:t>
      </w:r>
      <w:r w:rsidR="004918C5" w:rsidRPr="00767240">
        <w:rPr>
          <w:rFonts w:hint="eastAsia"/>
        </w:rPr>
        <w:t>多人</w:t>
      </w:r>
      <w:r w:rsidR="00E930CA" w:rsidRPr="00767240">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proofErr w:type="spellStart"/>
      <w:r w:rsidR="006D3173" w:rsidRPr="00767240">
        <w:t>Sequeira</w:t>
      </w:r>
      <w:proofErr w:type="spellEnd"/>
      <w:r w:rsidR="00BE5B5E">
        <w:fldChar w:fldCharType="begin"/>
      </w:r>
      <w:r w:rsidR="00BE5B5E">
        <w:instrText xml:space="preserve"> ADDIN EN.CITE &lt;EndNote&gt;&lt;Cite&gt;&lt;Author&gt;Sequeira&lt;/Author&gt;&lt;Year&gt;2011&lt;/Year&gt;&lt;RecNum&gt;5&lt;/RecNum&gt;&lt;DisplayText&gt;[5]&lt;/DisplayText&gt;&lt;record&gt;&lt;rec-number&gt;5&lt;/rec-number&gt;&lt;foreign-keys&gt;&lt;key app="EN" db-id="spa92zax4f9exlez50t5adxd22zxvwaafwtr" timestamp="1624603849"&gt;5&lt;/key&gt;&lt;/foreign-keys&gt;&lt;ref-type name="Conference Proceedings"&gt;10&lt;/ref-type&gt;&lt;contributors&gt;&lt;authors&gt;&lt;author&gt;Sequeira, P.&lt;/author&gt;&lt;author&gt;Melo, F. S.&lt;/author&gt;&lt;author&gt;Rui, P.&lt;/author&gt;&lt;author&gt;Paiva, A.&lt;/author&gt;&lt;/authors&gt;&lt;/contributors&gt;&lt;titles&gt;&lt;title&gt;Emerging social awareness: Exploring intrinsic motivation in multiagent learning&lt;/title&gt;&lt;secondary-title&gt;Development and Learning (ICDL), 2011 IEEE International Conference on&lt;/secondary-title&gt;&lt;/titles&gt;&lt;dates&gt;&lt;year&gt;2011&lt;/year&gt;&lt;/dates&gt;&lt;urls&gt;&lt;/urls&gt;&lt;/record&gt;&lt;/Cite&gt;&lt;/EndNote&gt;</w:instrText>
      </w:r>
      <w:r w:rsidR="00BE5B5E">
        <w:fldChar w:fldCharType="separate"/>
      </w:r>
      <w:r w:rsidR="00BE5B5E">
        <w:rPr>
          <w:noProof/>
        </w:rPr>
        <w:t>[5]</w:t>
      </w:r>
      <w:r w:rsidR="00BE5B5E">
        <w:fldChar w:fldCharType="end"/>
      </w:r>
      <w:r w:rsidR="006D3173" w:rsidRPr="00767240">
        <w:rPr>
          <w:rFonts w:hint="eastAsia"/>
        </w:rPr>
        <w:t>等（</w:t>
      </w:r>
      <w:r w:rsidR="006D3173" w:rsidRPr="00767240">
        <w:t>2011</w:t>
      </w:r>
      <w:r w:rsidR="006D3173" w:rsidRPr="00767240">
        <w:rPr>
          <w:rFonts w:hint="eastAsia"/>
        </w:rPr>
        <w:t>）</w:t>
      </w:r>
      <w:r w:rsidR="00284712" w:rsidRPr="00767240">
        <w:rPr>
          <w:rFonts w:hint="eastAsia"/>
        </w:rPr>
        <w:t>提出智能体通过探索内在动机来形成社会属性。</w:t>
      </w:r>
      <w:r w:rsidR="006D3173" w:rsidRPr="00767240">
        <w:t>Foerster</w:t>
      </w:r>
      <w:r w:rsidR="00BE5B5E">
        <w:fldChar w:fldCharType="begin"/>
      </w:r>
      <w:r w:rsidR="00BE5B5E">
        <w:instrText xml:space="preserve"> ADDIN EN.CITE &lt;EndNote&gt;&lt;Cite&gt;&lt;Author&gt;Foerster&lt;/Author&gt;&lt;Year&gt;2017&lt;/Year&gt;&lt;RecNum&gt;6&lt;/RecNum&gt;&lt;DisplayText&gt;[6]&lt;/DisplayText&gt;&lt;record&gt;&lt;rec-number&gt;6&lt;/rec-number&gt;&lt;foreign-keys&gt;&lt;key app="EN" db-id="spa92zax4f9exlez50t5adxd22zxvwaafwtr" timestamp="1624603906"&gt;6&lt;/key&gt;&lt;/foreign-keys&gt;&lt;ref-type name="Journal Article"&gt;17&lt;/ref-type&gt;&lt;contributors&gt;&lt;authors&gt;&lt;author&gt;Foerster, J.&lt;/author&gt;&lt;author&gt;Farquhar, G.&lt;/author&gt;&lt;author&gt;Afouras, T.&lt;/author&gt;&lt;author&gt;Nardelli, N.&lt;/author&gt;&lt;author&gt;Whiteson, S.&lt;/author&gt;&lt;/authors&gt;&lt;/contributors&gt;&lt;titles&gt;&lt;title&gt;Counterfactual Multi-Agent Policy Gradients&lt;/title&gt;&lt;/titles&gt;&lt;dates&gt;&lt;year&gt;2017&lt;/year&gt;&lt;/dates&gt;&lt;urls&gt;&lt;/urls&gt;&lt;/record&gt;&lt;/Cite&gt;&lt;/EndNote&gt;</w:instrText>
      </w:r>
      <w:r w:rsidR="00BE5B5E">
        <w:fldChar w:fldCharType="separate"/>
      </w:r>
      <w:r w:rsidR="00BE5B5E">
        <w:rPr>
          <w:noProof/>
        </w:rPr>
        <w:t>[6]</w:t>
      </w:r>
      <w:r w:rsidR="00BE5B5E">
        <w:fldChar w:fldCharType="end"/>
      </w:r>
      <w:r w:rsidR="006D3173" w:rsidRPr="00767240">
        <w:rPr>
          <w:rFonts w:hint="eastAsia"/>
        </w:rPr>
        <w:t>等（</w:t>
      </w:r>
      <w:r w:rsidR="006D3173" w:rsidRPr="00767240">
        <w:t>2017</w:t>
      </w:r>
      <w:r w:rsidR="006D3173" w:rsidRPr="00767240">
        <w:rPr>
          <w:rFonts w:hint="eastAsia"/>
        </w:rPr>
        <w:t>）通过智能体对其它个体学习结果的建模，来让智能体在多轮囚徒困境游戏问题中形成合作。</w:t>
      </w:r>
    </w:p>
    <w:p w14:paraId="3F412B56" w14:textId="172CE0CA" w:rsidR="00771EAE" w:rsidRPr="00767240" w:rsidRDefault="00185D8F" w:rsidP="007F0570">
      <w:proofErr w:type="spellStart"/>
      <w:r w:rsidRPr="00767240">
        <w:t>Peysakhovich</w:t>
      </w:r>
      <w:proofErr w:type="spellEnd"/>
      <w:r w:rsidR="00BE5B5E">
        <w:fldChar w:fldCharType="begin"/>
      </w:r>
      <w:r w:rsidR="00BE5B5E">
        <w:instrText xml:space="preserve"> ADDIN EN.CITE &lt;EndNote&gt;&lt;Cite&gt;&lt;Author&gt;Peysakhovich&lt;/Author&gt;&lt;Year&gt;2017&lt;/Year&gt;&lt;RecNum&gt;7&lt;/RecNum&gt;&lt;DisplayText&gt;[7]&lt;/DisplayText&gt;&lt;record&gt;&lt;rec-number&gt;7&lt;/rec-number&gt;&lt;foreign-keys&gt;&lt;key app="EN" db-id="spa92zax4f9exlez50t5adxd22zxvwaafwtr" timestamp="1624603956"&gt;7&lt;/key&gt;&lt;/foreign-keys&gt;&lt;ref-type name="Journal Article"&gt;17&lt;/ref-type&gt;&lt;contributors&gt;&lt;authors&gt;&lt;author&gt;Peysakhovich, A.&lt;/author&gt;&lt;author&gt;Lerer, A.&lt;/author&gt;&lt;/authors&gt;&lt;/contributors&gt;&lt;titles&gt;&lt;title&gt;Prosocial learning agents solve generalized Stag Hunts better than selfish ones&lt;/title&gt;&lt;/titles&gt;&lt;dates&gt;&lt;year&gt;2017&lt;/year&gt;&lt;/dates&gt;&lt;urls&gt;&lt;/urls&gt;&lt;/record&gt;&lt;/Cite&gt;&lt;/EndNote&gt;</w:instrText>
      </w:r>
      <w:r w:rsidR="00BE5B5E">
        <w:fldChar w:fldCharType="separate"/>
      </w:r>
      <w:r w:rsidR="00BE5B5E">
        <w:rPr>
          <w:noProof/>
        </w:rPr>
        <w:t>[7]</w:t>
      </w:r>
      <w:r w:rsidR="00BE5B5E">
        <w:fldChar w:fldCharType="end"/>
      </w:r>
      <w:r w:rsidRPr="00767240">
        <w:rPr>
          <w:rFonts w:hint="eastAsia"/>
        </w:rPr>
        <w:t>等（</w:t>
      </w:r>
      <w:r w:rsidRPr="00767240">
        <w:t>2018</w:t>
      </w:r>
      <w:r w:rsidRPr="00767240">
        <w:rPr>
          <w:rFonts w:hint="eastAsia"/>
        </w:rPr>
        <w:t>）发现当智能</w:t>
      </w:r>
      <w:proofErr w:type="gramStart"/>
      <w:r w:rsidRPr="00767240">
        <w:rPr>
          <w:rFonts w:hint="eastAsia"/>
        </w:rPr>
        <w:t>体更多</w:t>
      </w:r>
      <w:proofErr w:type="gramEnd"/>
      <w:r w:rsidRPr="00767240">
        <w:rPr>
          <w:rFonts w:hint="eastAsia"/>
        </w:rPr>
        <w:t>关注其它个体收益时，能让智能体在</w:t>
      </w:r>
      <w:r w:rsidRPr="00767240">
        <w:t>Stag Hunt games</w:t>
      </w:r>
      <w:r w:rsidRPr="00767240">
        <w:rPr>
          <w:rFonts w:hint="eastAsia"/>
        </w:rPr>
        <w:t>中形成亲社会的策略。</w:t>
      </w:r>
      <w:r w:rsidR="00967E60" w:rsidRPr="00767240">
        <w:t>Hughe</w:t>
      </w:r>
      <w:r w:rsidR="00806314" w:rsidRPr="00767240">
        <w:t>s</w:t>
      </w:r>
      <w:r w:rsidR="006E76EF">
        <w:fldChar w:fldCharType="begin"/>
      </w:r>
      <w:r w:rsidR="006E76EF">
        <w:instrText xml:space="preserve"> ADDIN EN.CITE &lt;EndNote&gt;&lt;Cite&gt;&lt;Author&gt;Hughes&lt;/Author&gt;&lt;Year&gt;2018&lt;/Year&gt;&lt;RecNum&gt;8&lt;/RecNum&gt;&lt;DisplayText&gt;[8]&lt;/DisplayText&gt;&lt;record&gt;&lt;rec-number&gt;8&lt;/rec-number&gt;&lt;foreign-keys&gt;&lt;key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rsidR="006E76EF">
        <w:fldChar w:fldCharType="separate"/>
      </w:r>
      <w:r w:rsidR="006E76EF">
        <w:rPr>
          <w:noProof/>
        </w:rPr>
        <w:t>[8]</w:t>
      </w:r>
      <w:r w:rsidR="006E76EF">
        <w:fldChar w:fldCharType="end"/>
      </w:r>
      <w:r w:rsidR="00806314" w:rsidRPr="00767240">
        <w:rPr>
          <w:rFonts w:hint="eastAsia"/>
        </w:rPr>
        <w:t>等（</w:t>
      </w:r>
      <w:r w:rsidR="00806314" w:rsidRPr="00767240">
        <w:t>2018</w:t>
      </w:r>
      <w:r w:rsidR="00806314" w:rsidRPr="00767240">
        <w:rPr>
          <w:rFonts w:hint="eastAsia"/>
        </w:rPr>
        <w:t>）将对不平等的厌恶融合进智能体内部奖励，从而在自己收益远大于群体内其它个体时或自己收益远小于群体内其它个体收益时调整策略，从而形成合作。</w:t>
      </w:r>
      <w:proofErr w:type="spellStart"/>
      <w:r w:rsidR="00806314" w:rsidRPr="00767240">
        <w:t>Jaques</w:t>
      </w:r>
      <w:proofErr w:type="spellEnd"/>
      <w:r w:rsidR="006E76EF">
        <w:fldChar w:fldCharType="begin"/>
      </w:r>
      <w:r w:rsidR="006E76EF">
        <w:instrText xml:space="preserve"> ADDIN EN.CITE &lt;EndNote&gt;&lt;Cite&gt;&lt;Author&gt;Jaques&lt;/Author&gt;&lt;Year&gt;2018&lt;/Year&gt;&lt;RecNum&gt;9&lt;/RecNum&gt;&lt;DisplayText&gt;[9]&lt;/DisplayText&gt;&lt;record&gt;&lt;rec-number&gt;9&lt;/rec-number&gt;&lt;foreign-keys&gt;&lt;key app="EN" db-id="spa92zax4f9exlez50t5adxd22zxvwaafwtr" timestamp="1624604455"&gt;9&lt;/key&gt;&lt;/foreign-keys&gt;&lt;ref-type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rsidR="006E76EF">
        <w:fldChar w:fldCharType="separate"/>
      </w:r>
      <w:r w:rsidR="006E76EF">
        <w:rPr>
          <w:noProof/>
        </w:rPr>
        <w:t>[9]</w:t>
      </w:r>
      <w:r w:rsidR="006E76EF">
        <w:fldChar w:fldCharType="end"/>
      </w:r>
      <w:r w:rsidR="00806314" w:rsidRPr="00767240">
        <w:rPr>
          <w:rFonts w:hint="eastAsia"/>
        </w:rPr>
        <w:t>等（</w:t>
      </w:r>
      <w:del w:id="3" w:author="Liu xg" w:date="2021-06-25T15:01:00Z">
        <w:r w:rsidR="00806314" w:rsidRPr="00767240" w:rsidDel="006E76EF">
          <w:delText>2019</w:delText>
        </w:r>
      </w:del>
      <w:ins w:id="4" w:author="Liu xg" w:date="2021-06-25T15:01:00Z">
        <w:r w:rsidR="006E76EF" w:rsidRPr="00767240">
          <w:t>201</w:t>
        </w:r>
        <w:r w:rsidR="006E76EF">
          <w:t>8</w:t>
        </w:r>
      </w:ins>
      <w:r w:rsidR="00806314" w:rsidRPr="00767240">
        <w:rPr>
          <w:rFonts w:hint="eastAsia"/>
        </w:rPr>
        <w:t>）通过</w:t>
      </w:r>
      <w:r w:rsidR="007023A6" w:rsidRPr="00767240">
        <w:rPr>
          <w:rFonts w:hint="eastAsia"/>
        </w:rPr>
        <w:t>将个体动作对群体的影响转换为内部奖励，来让处于社会困境的智能体形成合作。</w:t>
      </w:r>
      <w:r w:rsidR="00E409B8" w:rsidRPr="00767240">
        <w:t>Wang</w:t>
      </w:r>
      <w:r w:rsidR="00324AA6">
        <w:fldChar w:fldCharType="begin"/>
      </w:r>
      <w:r w:rsidR="00324AA6">
        <w:instrText xml:space="preserve"> ADDIN EN.CITE &lt;EndNote&gt;&lt;Cite&gt;&lt;Author&gt;Wang&lt;/Author&gt;&lt;Year&gt;2018&lt;/Year&gt;&lt;RecNum&gt;10&lt;/RecNum&gt;&lt;DisplayText&gt;[10]&lt;/DisplayText&gt;&lt;record&gt;&lt;rec-number&gt;10&lt;/rec-number&gt;&lt;foreign-keys&gt;&lt;key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rsidR="00324AA6">
        <w:fldChar w:fldCharType="separate"/>
      </w:r>
      <w:r w:rsidR="00324AA6">
        <w:rPr>
          <w:noProof/>
        </w:rPr>
        <w:t>[10]</w:t>
      </w:r>
      <w:r w:rsidR="00324AA6">
        <w:fldChar w:fldCharType="end"/>
      </w:r>
      <w:r w:rsidR="00E409B8" w:rsidRPr="00767240">
        <w:rPr>
          <w:rFonts w:hint="eastAsia"/>
        </w:rPr>
        <w:t>等（</w:t>
      </w:r>
      <w:r w:rsidR="00E409B8" w:rsidRPr="00767240">
        <w:t>2019</w:t>
      </w:r>
      <w:r w:rsidR="00E409B8" w:rsidRPr="00767240">
        <w:rPr>
          <w:rFonts w:hint="eastAsia"/>
        </w:rPr>
        <w:t>）提出进化深度强化学习，将其它个体过去和将来的奖励定义为智能体的内部奖励来进化出合作的策略。</w:t>
      </w:r>
      <w:r w:rsidR="006A1693" w:rsidRPr="00767240">
        <w:rPr>
          <w:rFonts w:cs="Times New Roman"/>
        </w:rPr>
        <w:t>Khadka</w:t>
      </w:r>
      <w:r w:rsidR="00F72501">
        <w:rPr>
          <w:rFonts w:cs="Times New Roman"/>
        </w:rPr>
        <w:fldChar w:fldCharType="begin"/>
      </w:r>
      <w:r w:rsidR="00F72501">
        <w:rPr>
          <w:rFonts w:cs="Times New Roman"/>
        </w:rPr>
        <w:instrText xml:space="preserve"> ADDIN EN.CITE &lt;EndNote&gt;&lt;Cite&gt;&lt;Author&gt;Khadka&lt;/Author&gt;&lt;Year&gt;2019&lt;/Year&gt;&lt;RecNum&gt;11&lt;/RecNum&gt;&lt;DisplayText&gt;[11]&lt;/DisplayText&gt;&lt;record&gt;&lt;rec-number&gt;11&lt;/rec-number&gt;&lt;foreign-keys&gt;&lt;key app="EN" db-id="spa92zax4f9exlez50t5adxd22zxvwaafwtr" timestamp="1624605608"&gt;11&lt;/key&gt;&lt;/foreign-keys&gt;&lt;ref-type name="Journal Article"&gt;17&lt;/ref-type&gt;&lt;contributors&gt;&lt;authors&gt;&lt;author&gt;Khadka, S.&lt;/author&gt;&lt;author&gt;Majumdar, S.&lt;/author&gt;&lt;author&gt;Nassar, T.&lt;/author&gt;&lt;author&gt;Dwiel, Z.&lt;/author&gt;&lt;author&gt;Tumer, K.&lt;/author&gt;&lt;/authors&gt;&lt;/contributors&gt;&lt;titles&gt;&lt;title&gt;Collaborative Evolutionary Reinforcement Learning&lt;/title&gt;&lt;/titles&gt;&lt;dates&gt;&lt;year&gt;2019&lt;/year&gt;&lt;/dates&gt;&lt;urls&gt;&lt;/urls&gt;&lt;/record&gt;&lt;/Cite&gt;&lt;/EndNote&gt;</w:instrText>
      </w:r>
      <w:r w:rsidR="00F72501">
        <w:rPr>
          <w:rFonts w:cs="Times New Roman"/>
        </w:rPr>
        <w:fldChar w:fldCharType="separate"/>
      </w:r>
      <w:r w:rsidR="00F72501">
        <w:rPr>
          <w:rFonts w:cs="Times New Roman"/>
          <w:noProof/>
        </w:rPr>
        <w:t>[11]</w:t>
      </w:r>
      <w:r w:rsidR="00F72501">
        <w:rPr>
          <w:rFonts w:cs="Times New Roman"/>
        </w:rPr>
        <w:fldChar w:fldCharType="end"/>
      </w:r>
      <w:r w:rsidR="006A1693" w:rsidRPr="00767240">
        <w:rPr>
          <w:rFonts w:cs="Times New Roman" w:hint="eastAsia"/>
        </w:rPr>
        <w:t>等人（</w:t>
      </w:r>
      <w:r w:rsidR="006A1693" w:rsidRPr="00767240">
        <w:rPr>
          <w:rFonts w:cs="Times New Roman"/>
        </w:rPr>
        <w:t>2019</w:t>
      </w:r>
      <w:r w:rsidR="006A1693" w:rsidRPr="00767240">
        <w:rPr>
          <w:rFonts w:cs="Times New Roman" w:hint="eastAsia"/>
        </w:rPr>
        <w:t>）设计了一种方法来学习具有共享重放缓冲区的多种策略，并动态地选择最佳学习者从而逐渐进化出多智能体间的合作</w:t>
      </w:r>
      <w:r w:rsidR="00CA1F47" w:rsidRPr="00767240">
        <w:rPr>
          <w:rFonts w:cs="Times New Roman" w:hint="eastAsia"/>
        </w:rPr>
        <w:t>。</w:t>
      </w:r>
      <w:proofErr w:type="spellStart"/>
      <w:r w:rsidR="00E409B8" w:rsidRPr="00767240">
        <w:t>Badjatiya</w:t>
      </w:r>
      <w:proofErr w:type="spellEnd"/>
      <w:r w:rsidR="00A9445E">
        <w:fldChar w:fldCharType="begin"/>
      </w:r>
      <w:r w:rsidR="00A9445E">
        <w:instrText xml:space="preserve"> ADDIN EN.CITE &lt;EndNote&gt;&lt;Cite&gt;&lt;Author&gt;Badjatiya&lt;/Author&gt;&lt;Year&gt;2020&lt;/Year&gt;&lt;RecNum&gt;12&lt;/RecNum&gt;&lt;DisplayText&gt;[12]&lt;/DisplayText&gt;&lt;record&gt;&lt;rec-number&gt;12&lt;/rec-number&gt;&lt;foreign-keys&gt;&lt;key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rsidR="00A9445E">
        <w:fldChar w:fldCharType="separate"/>
      </w:r>
      <w:r w:rsidR="00A9445E">
        <w:rPr>
          <w:noProof/>
        </w:rPr>
        <w:t>[12]</w:t>
      </w:r>
      <w:r w:rsidR="00A9445E">
        <w:fldChar w:fldCharType="end"/>
      </w:r>
      <w:r w:rsidR="00E409B8" w:rsidRPr="00767240">
        <w:rPr>
          <w:rFonts w:hint="eastAsia"/>
        </w:rPr>
        <w:t>等（</w:t>
      </w:r>
      <w:r w:rsidR="00E409B8" w:rsidRPr="00767240">
        <w:t>2020</w:t>
      </w:r>
      <w:r w:rsidR="00E409B8" w:rsidRPr="00767240">
        <w:rPr>
          <w:rFonts w:hint="eastAsia"/>
        </w:rPr>
        <w:t>）提出</w:t>
      </w:r>
      <w:r w:rsidR="00CC2502" w:rsidRPr="00767240">
        <w:rPr>
          <w:rFonts w:hint="eastAsia"/>
        </w:rPr>
        <w:t>设计一个现状（</w:t>
      </w:r>
      <w:r w:rsidR="00CC2502" w:rsidRPr="00767240">
        <w:t>Status-Quo</w:t>
      </w:r>
      <w:r w:rsidR="00CC2502" w:rsidRPr="00767240">
        <w:rPr>
          <w:rFonts w:hint="eastAsia"/>
        </w:rPr>
        <w:t>）损失函数来让智能体尽量跟随现状，从而在社会困境环境中进化出合作行为。</w:t>
      </w:r>
      <w:r w:rsidR="00667DAF" w:rsidRPr="00767240">
        <w:t>McKee</w:t>
      </w:r>
      <w:r w:rsidR="00A9445E">
        <w:fldChar w:fldCharType="begin"/>
      </w:r>
      <w:r w:rsidR="00A9445E">
        <w:instrText xml:space="preserve"> ADDIN EN.CITE &lt;EndNote&gt;&lt;Cite&gt;&lt;Author&gt;McKee&lt;/Author&gt;&lt;Year&gt;2020&lt;/Year&gt;&lt;RecNum&gt;13&lt;/RecNum&gt;&lt;DisplayText&gt;[13]&lt;/DisplayText&gt;&lt;record&gt;&lt;rec-number&gt;13&lt;/rec-number&gt;&lt;foreign-keys&gt;&lt;key app="EN" db-id="spa92zax4f9exlez50t5adxd22zxvwaafwtr" timestamp="1624606646"&gt;13&lt;/key&gt;&lt;/foreign-keys&gt;&lt;ref-type name="Journal Article"&gt;17&lt;/ref-type&gt;&lt;contributors&gt;&lt;authors&gt;&lt;author&gt;McKee, Kevin R&lt;/author&gt;&lt;author&gt;Gemp, Ian&lt;/author&gt;&lt;author&gt;McWilliams, Brian&lt;/author&gt;&lt;author&gt;Duéñez-Guzmán, Edgar A&lt;/author&gt;&lt;author&gt;Hughes, Edward&lt;/author&gt;&lt;author&gt;Leibo, Joel Z&lt;/author&gt;&lt;/authors&gt;&lt;/contributors&gt;&lt;titles&gt;&lt;title&gt;Social diversity and social preferences in mixed-motive reinforcement learning&lt;/title&gt;&lt;secondary-title&gt;arXiv preprint arXiv:2002.02325&lt;/secondary-title&gt;&lt;/titles&gt;&lt;periodical&gt;&lt;full-title&gt;arXiv preprint arXiv:2002.02325&lt;/full-title&gt;&lt;/periodical&gt;&lt;dates&gt;&lt;year&gt;2020&lt;/year&gt;&lt;/dates&gt;&lt;urls&gt;&lt;/urls&gt;&lt;/record&gt;&lt;/Cite&gt;&lt;/EndNote&gt;</w:instrText>
      </w:r>
      <w:r w:rsidR="00A9445E">
        <w:fldChar w:fldCharType="separate"/>
      </w:r>
      <w:r w:rsidR="00A9445E">
        <w:rPr>
          <w:noProof/>
        </w:rPr>
        <w:t>[13]</w:t>
      </w:r>
      <w:r w:rsidR="00A9445E">
        <w:fldChar w:fldCharType="end"/>
      </w:r>
      <w:r w:rsidR="00667DAF" w:rsidRPr="00767240">
        <w:rPr>
          <w:rFonts w:hint="eastAsia"/>
        </w:rPr>
        <w:t>等（</w:t>
      </w:r>
      <w:r w:rsidR="00667DAF" w:rsidRPr="00767240">
        <w:t>2020</w:t>
      </w:r>
      <w:r w:rsidR="00667DAF" w:rsidRPr="00767240">
        <w:rPr>
          <w:rFonts w:hint="eastAsia"/>
        </w:rPr>
        <w:t>）智能体在从具有异质性特征的群体内采样它们的奖励，可以让智能</w:t>
      </w:r>
      <w:proofErr w:type="gramStart"/>
      <w:r w:rsidR="00667DAF" w:rsidRPr="00767240">
        <w:rPr>
          <w:rFonts w:hint="eastAsia"/>
        </w:rPr>
        <w:t>体获得亲社会</w:t>
      </w:r>
      <w:proofErr w:type="gramEnd"/>
      <w:r w:rsidR="00667DAF" w:rsidRPr="00767240">
        <w:rPr>
          <w:rFonts w:hint="eastAsia"/>
        </w:rPr>
        <w:t>的属性。</w:t>
      </w:r>
      <w:proofErr w:type="spellStart"/>
      <w:r w:rsidR="00771EAE" w:rsidRPr="00767240">
        <w:t>Danassis</w:t>
      </w:r>
      <w:proofErr w:type="spellEnd"/>
      <w:r w:rsidR="00A9445E">
        <w:fldChar w:fldCharType="begin"/>
      </w:r>
      <w:r w:rsidR="00A9445E">
        <w:instrText xml:space="preserve"> ADDIN EN.CITE &lt;EndNote&gt;&lt;Cite&gt;&lt;Author&gt;Danassis&lt;/Author&gt;&lt;Year&gt;2021&lt;/Year&gt;&lt;RecNum&gt;14&lt;/RecNum&gt;&lt;DisplayText&gt;[14]&lt;/DisplayText&gt;&lt;record&gt;&lt;rec-number&gt;14&lt;/rec-number&gt;&lt;foreign-keys&gt;&lt;key app="EN" db-id="spa92zax4f9exlez50t5adxd22zxvwaafwtr" timestamp="1624606716"&gt;14&lt;/key&gt;&lt;/foreign-keys&gt;&lt;ref-type name="Journal Article"&gt;17&lt;/ref-type&gt;&lt;contributors&gt;&lt;authors&gt;&lt;author&gt;Danassis, Panayiotis&lt;/author&gt;&lt;author&gt;Erden, Zeki Doruk&lt;/author&gt;&lt;author&gt;Faltings, Boi&lt;/author&gt;&lt;/authors&gt;&lt;/contributors&gt;&lt;titles&gt;&lt;title&gt;Improved Cooperation by Exploiting a Common Signal&lt;/title&gt;&lt;secondary-title&gt;arXiv preprint arXiv:2102.02304&lt;/secondary-title&gt;&lt;/titles&gt;&lt;periodical&gt;&lt;full-title&gt;arXiv preprint arXiv:2102.02304&lt;/full-title&gt;&lt;/periodical&gt;&lt;dates&gt;&lt;year&gt;2021&lt;/year&gt;&lt;/dates&gt;&lt;urls&gt;&lt;/urls&gt;&lt;/record&gt;&lt;/Cite&gt;&lt;/EndNote&gt;</w:instrText>
      </w:r>
      <w:r w:rsidR="00A9445E">
        <w:fldChar w:fldCharType="separate"/>
      </w:r>
      <w:r w:rsidR="00A9445E">
        <w:rPr>
          <w:noProof/>
        </w:rPr>
        <w:t>[14]</w:t>
      </w:r>
      <w:r w:rsidR="00A9445E">
        <w:fldChar w:fldCharType="end"/>
      </w:r>
      <w:r w:rsidR="00771EAE" w:rsidRPr="00767240">
        <w:rPr>
          <w:rFonts w:hint="eastAsia"/>
        </w:rPr>
        <w:t>等（</w:t>
      </w:r>
      <w:r w:rsidR="00771EAE" w:rsidRPr="00767240">
        <w:t>2021</w:t>
      </w:r>
      <w:r w:rsidR="00771EAE" w:rsidRPr="00767240">
        <w:rPr>
          <w:rFonts w:hint="eastAsia"/>
        </w:rPr>
        <w:t>）发现智能体通过</w:t>
      </w:r>
      <w:r w:rsidR="0048175D" w:rsidRPr="00767240">
        <w:rPr>
          <w:rFonts w:hint="eastAsia"/>
        </w:rPr>
        <w:t>在学习过程融合</w:t>
      </w:r>
      <w:r w:rsidR="00771EAE" w:rsidRPr="00767240">
        <w:rPr>
          <w:rFonts w:hint="eastAsia"/>
        </w:rPr>
        <w:t>公共信号（如时间、日期等周期性数字）</w:t>
      </w:r>
      <w:r w:rsidR="0048175D" w:rsidRPr="00767240">
        <w:rPr>
          <w:rFonts w:hint="eastAsia"/>
        </w:rPr>
        <w:t>可以提升智能体的合作行为。</w:t>
      </w:r>
      <w:r w:rsidR="002D3D0F" w:rsidRPr="00767240">
        <w:rPr>
          <w:rFonts w:hint="eastAsia"/>
        </w:rPr>
        <w:t>以上模型一个共同的特征是智能</w:t>
      </w:r>
      <w:proofErr w:type="gramStart"/>
      <w:r w:rsidR="002D3D0F" w:rsidRPr="00767240">
        <w:rPr>
          <w:rFonts w:hint="eastAsia"/>
        </w:rPr>
        <w:t>体为了</w:t>
      </w:r>
      <w:proofErr w:type="gramEnd"/>
      <w:r w:rsidR="002D3D0F" w:rsidRPr="00767240">
        <w:rPr>
          <w:rFonts w:hint="eastAsia"/>
        </w:rPr>
        <w:t>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767240" w:rsidRDefault="00E03EAC" w:rsidP="007F0570"/>
    <w:p w14:paraId="3DCA6B3E" w14:textId="280FA496" w:rsidR="00F42EC8" w:rsidRPr="00767240" w:rsidRDefault="00302475" w:rsidP="007F0570">
      <w:pPr>
        <w:rPr>
          <w:rFonts w:cs="Times New Roman"/>
        </w:rPr>
      </w:pPr>
      <w:r w:rsidRPr="00767240">
        <w:rPr>
          <w:rFonts w:cs="Times New Roman" w:hint="eastAsia"/>
        </w:rPr>
        <w:t>由于环境状态的动态变化和不确定性，智能体要么只利用现有经验去行动，要么冒着当前不能获得较好收益的风险去探索环境，以期望得到可能更好的策略。因此，</w:t>
      </w:r>
      <w:r w:rsidRPr="00767240">
        <w:rPr>
          <w:rFonts w:cs="Times New Roman"/>
        </w:rPr>
        <w:t>Exploration</w:t>
      </w:r>
      <w:r w:rsidRPr="00767240">
        <w:rPr>
          <w:rFonts w:cs="Times New Roman" w:hint="eastAsia"/>
        </w:rPr>
        <w:t>和</w:t>
      </w:r>
      <w:r w:rsidRPr="00767240">
        <w:rPr>
          <w:rFonts w:cs="Times New Roman"/>
        </w:rPr>
        <w:t>Exploitation</w:t>
      </w:r>
      <w:r w:rsidRPr="00767240">
        <w:rPr>
          <w:rFonts w:cs="Times New Roman" w:hint="eastAsia"/>
        </w:rPr>
        <w:t>一直是</w:t>
      </w:r>
      <w:r w:rsidR="00606539" w:rsidRPr="00767240">
        <w:rPr>
          <w:rFonts w:hint="eastAsia"/>
        </w:rPr>
        <w:t>强化学习</w:t>
      </w:r>
      <w:r w:rsidRPr="00767240">
        <w:rPr>
          <w:rFonts w:hint="eastAsia"/>
        </w:rPr>
        <w:t>中重要的研究主题。</w:t>
      </w:r>
      <w:r w:rsidR="00C214BD" w:rsidRPr="00767240">
        <w:rPr>
          <w:rFonts w:hint="eastAsia"/>
        </w:rPr>
        <w:t>早期在</w:t>
      </w:r>
      <w:proofErr w:type="gramStart"/>
      <w:r w:rsidR="00C214BD" w:rsidRPr="00767240">
        <w:rPr>
          <w:rFonts w:hint="eastAsia"/>
        </w:rPr>
        <w:t>求解多臂赌博</w:t>
      </w:r>
      <w:proofErr w:type="gramEnd"/>
      <w:r w:rsidR="00C214BD" w:rsidRPr="00767240">
        <w:rPr>
          <w:rFonts w:hint="eastAsia"/>
        </w:rPr>
        <w:t>机问题时，</w:t>
      </w:r>
      <w:r w:rsidR="00C214BD" w:rsidRPr="00767240">
        <w:t>Epsilon-greedy</w:t>
      </w:r>
      <w:r w:rsidR="00C214BD" w:rsidRPr="00767240">
        <w:rPr>
          <w:rFonts w:hint="eastAsia"/>
        </w:rPr>
        <w:t>、</w:t>
      </w:r>
      <w:r w:rsidR="00C214BD" w:rsidRPr="00767240">
        <w:t>Upper confidence bounds</w:t>
      </w:r>
      <w:r w:rsidR="00C214BD" w:rsidRPr="00767240">
        <w:rPr>
          <w:rFonts w:hint="eastAsia"/>
        </w:rPr>
        <w:t>和</w:t>
      </w:r>
      <w:r w:rsidR="00C214BD" w:rsidRPr="00767240">
        <w:t>Boltzmann exploration</w:t>
      </w:r>
      <w:r w:rsidR="00C214BD" w:rsidRPr="00767240">
        <w:rPr>
          <w:rFonts w:hint="eastAsia"/>
        </w:rPr>
        <w:t>等能在</w:t>
      </w:r>
      <w:r w:rsidR="00C214BD" w:rsidRPr="00767240">
        <w:rPr>
          <w:rFonts w:cs="Times New Roman"/>
        </w:rPr>
        <w:t>Exploration</w:t>
      </w:r>
      <w:r w:rsidR="00C214BD" w:rsidRPr="00767240">
        <w:rPr>
          <w:rFonts w:cs="Times New Roman" w:hint="eastAsia"/>
        </w:rPr>
        <w:t>和</w:t>
      </w:r>
      <w:r w:rsidR="00C214BD" w:rsidRPr="00767240">
        <w:rPr>
          <w:rFonts w:cs="Times New Roman"/>
        </w:rPr>
        <w:t>Exploitation</w:t>
      </w:r>
      <w:r w:rsidR="00C214BD" w:rsidRPr="00767240">
        <w:rPr>
          <w:rFonts w:cs="Times New Roman" w:hint="eastAsia"/>
        </w:rPr>
        <w:t>之间进行权衡从而获得最佳的总体收益。</w:t>
      </w:r>
      <w:r w:rsidR="00F42EC8" w:rsidRPr="00767240">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Pr="00767240" w:rsidRDefault="00F42EC8" w:rsidP="007F0570">
      <w:pPr>
        <w:rPr>
          <w:rFonts w:cs="Times New Roman"/>
        </w:rPr>
      </w:pPr>
    </w:p>
    <w:p w14:paraId="6D32212F" w14:textId="2E1FDDB7" w:rsidR="00DA27A8" w:rsidRPr="00767240" w:rsidRDefault="00F42EC8" w:rsidP="007F0570">
      <w:pPr>
        <w:rPr>
          <w:rFonts w:cs="Times New Roman"/>
        </w:rPr>
      </w:pPr>
      <w:r w:rsidRPr="00767240">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w:t>
      </w:r>
      <w:proofErr w:type="gramStart"/>
      <w:r w:rsidRPr="00767240">
        <w:rPr>
          <w:rFonts w:cs="Times New Roman" w:hint="eastAsia"/>
        </w:rPr>
        <w:t>回报非</w:t>
      </w:r>
      <w:proofErr w:type="gramEnd"/>
      <w:r w:rsidRPr="00767240">
        <w:rPr>
          <w:rFonts w:cs="Times New Roman" w:hint="eastAsia"/>
        </w:rPr>
        <w:t>平稳导</w:t>
      </w:r>
      <w:r w:rsidRPr="00767240">
        <w:rPr>
          <w:rFonts w:cs="Times New Roman" w:hint="eastAsia"/>
        </w:rPr>
        <w:lastRenderedPageBreak/>
        <w:t>致难以形成固定探索策略等问题。由此，发展出</w:t>
      </w:r>
      <w:r w:rsidR="007725FE" w:rsidRPr="00767240">
        <w:rPr>
          <w:rFonts w:cs="Times New Roman" w:hint="eastAsia"/>
        </w:rPr>
        <w:t>诸如</w:t>
      </w:r>
      <w:r w:rsidRPr="00767240">
        <w:rPr>
          <w:rFonts w:cs="Times New Roman" w:hint="eastAsia"/>
        </w:rPr>
        <w:t>基于记忆的探索策略，</w:t>
      </w:r>
      <w:r w:rsidR="007725FE" w:rsidRPr="00767240">
        <w:rPr>
          <w:rFonts w:cs="Times New Roman" w:hint="eastAsia"/>
        </w:rPr>
        <w:t>以及重采样</w:t>
      </w:r>
      <w:r w:rsidR="007725FE" w:rsidRPr="00767240">
        <w:rPr>
          <w:rFonts w:cs="Times New Roman"/>
        </w:rPr>
        <w:t>Q</w:t>
      </w:r>
      <w:proofErr w:type="gramStart"/>
      <w:r w:rsidR="007725FE" w:rsidRPr="00767240">
        <w:rPr>
          <w:rFonts w:cs="Times New Roman" w:hint="eastAsia"/>
        </w:rPr>
        <w:t>值探索</w:t>
      </w:r>
      <w:proofErr w:type="gramEnd"/>
      <w:r w:rsidR="007725FE" w:rsidRPr="00767240">
        <w:rPr>
          <w:rFonts w:cs="Times New Roman" w:hint="eastAsia"/>
        </w:rPr>
        <w:t>策略等从而避免基于内部奖励探索策略存在的不足。</w:t>
      </w:r>
    </w:p>
    <w:p w14:paraId="17899145" w14:textId="77777777" w:rsidR="00395AA7" w:rsidRPr="00767240" w:rsidRDefault="00395AA7" w:rsidP="007F0570">
      <w:pPr>
        <w:rPr>
          <w:rFonts w:cs="Times New Roman"/>
        </w:rPr>
      </w:pPr>
    </w:p>
    <w:p w14:paraId="3B3826AC" w14:textId="5194CB1B" w:rsidR="006A1693" w:rsidRPr="00767240" w:rsidRDefault="00DA27A8" w:rsidP="007F0570">
      <w:pPr>
        <w:rPr>
          <w:rFonts w:cs="Times New Roman"/>
        </w:rPr>
      </w:pPr>
      <w:r w:rsidRPr="00767240">
        <w:rPr>
          <w:rFonts w:cs="Times New Roman" w:hint="eastAsia"/>
        </w:rPr>
        <w:t>对于多智能</w:t>
      </w:r>
      <w:proofErr w:type="gramStart"/>
      <w:r w:rsidRPr="00767240">
        <w:rPr>
          <w:rFonts w:cs="Times New Roman" w:hint="eastAsia"/>
        </w:rPr>
        <w:t>体探索</w:t>
      </w:r>
      <w:proofErr w:type="gramEnd"/>
      <w:r w:rsidRPr="00767240">
        <w:rPr>
          <w:rFonts w:cs="Times New Roman" w:hint="eastAsia"/>
        </w:rPr>
        <w:t>的情形，不仅需要鼓励智能</w:t>
      </w:r>
      <w:proofErr w:type="gramStart"/>
      <w:r w:rsidRPr="00767240">
        <w:rPr>
          <w:rFonts w:cs="Times New Roman" w:hint="eastAsia"/>
        </w:rPr>
        <w:t>体探索</w:t>
      </w:r>
      <w:proofErr w:type="gramEnd"/>
      <w:r w:rsidRPr="00767240">
        <w:rPr>
          <w:rFonts w:cs="Times New Roman" w:hint="eastAsia"/>
        </w:rPr>
        <w:t>新的状态和应对奖励信号稀疏的问题，也需要协同智能体之间的行动</w:t>
      </w:r>
      <w:r w:rsidR="00FA2B7A" w:rsidRPr="00767240">
        <w:rPr>
          <w:rFonts w:cs="Times New Roman" w:hint="eastAsia"/>
        </w:rPr>
        <w:t>从而形成合作来对环境进行探索。</w:t>
      </w:r>
      <w:proofErr w:type="spellStart"/>
      <w:r w:rsidR="002B1FE1" w:rsidRPr="00767240">
        <w:rPr>
          <w:rFonts w:cs="Times New Roman"/>
        </w:rPr>
        <w:t>Agogino</w:t>
      </w:r>
      <w:proofErr w:type="spellEnd"/>
      <w:r w:rsidR="002B1FE1" w:rsidRPr="00767240">
        <w:rPr>
          <w:rFonts w:cs="Times New Roman" w:hint="eastAsia"/>
        </w:rPr>
        <w:t>和</w:t>
      </w:r>
      <w:proofErr w:type="spellStart"/>
      <w:r w:rsidR="002B1FE1" w:rsidRPr="00767240">
        <w:rPr>
          <w:rFonts w:cs="Times New Roman"/>
        </w:rPr>
        <w:t>Tumer</w:t>
      </w:r>
      <w:proofErr w:type="spellEnd"/>
      <w:r w:rsidR="002B1FE1" w:rsidRPr="00767240">
        <w:rPr>
          <w:rFonts w:cs="Times New Roman"/>
        </w:rPr>
        <w:t>[2008]</w:t>
      </w:r>
      <w:r w:rsidR="00AA7450">
        <w:rPr>
          <w:rFonts w:cs="Times New Roman"/>
        </w:rPr>
        <w:fldChar w:fldCharType="begin"/>
      </w:r>
      <w:r w:rsidR="00AA7450">
        <w:rPr>
          <w:rFonts w:cs="Times New Roman"/>
        </w:rPr>
        <w:instrText xml:space="preserve"> ADDIN EN.CITE &lt;EndNote&gt;&lt;Cite&gt;&lt;Author&gt;Agogino&lt;/Author&gt;&lt;Year&gt;2008&lt;/Year&gt;&lt;RecNum&gt;15&lt;/RecNum&gt;&lt;DisplayText&gt;[15]&lt;/DisplayText&gt;&lt;record&gt;&lt;rec-number&gt;15&lt;/rec-number&gt;&lt;foreign-keys&gt;&lt;key app="EN" db-id="spa92zax4f9exlez50t5adxd22zxvwaafwtr" timestamp="1624608449"&gt;15&lt;/key&gt;&lt;/foreign-keys&gt;&lt;ref-type name="Journal Article"&gt;17&lt;/ref-type&gt;&lt;contributors&gt;&lt;authors&gt;&lt;author&gt;Agogino, A. K.&lt;/author&gt;&lt;author&gt;Tumer, K.&lt;/author&gt;&lt;/authors&gt;&lt;/contributors&gt;&lt;titles&gt;&lt;title&gt;Analyzing and visualizing multiagent rewards in dynamic and stochastic domains&lt;/title&gt;&lt;secondary-title&gt;Autonomous Agents and Multi-Agent Systems&lt;/secondary-title&gt;&lt;/titles&gt;&lt;periodical&gt;&lt;full-title&gt;Autonomous Agents and Multi-Agent Systems&lt;/full-title&gt;&lt;/periodical&gt;&lt;pages&gt;320-338&lt;/pages&gt;&lt;volume&gt;17&lt;/volume&gt;&lt;number&gt;2&lt;/number&gt;&lt;dates&gt;&lt;year&gt;2008&lt;/year&gt;&lt;/dates&gt;&lt;urls&gt;&lt;/urls&gt;&lt;/record&gt;&lt;/Cite&gt;&lt;/EndNote&gt;</w:instrText>
      </w:r>
      <w:r w:rsidR="00AA7450">
        <w:rPr>
          <w:rFonts w:cs="Times New Roman"/>
        </w:rPr>
        <w:fldChar w:fldCharType="separate"/>
      </w:r>
      <w:r w:rsidR="00AA7450">
        <w:rPr>
          <w:rFonts w:cs="Times New Roman"/>
          <w:noProof/>
        </w:rPr>
        <w:t>[15]</w:t>
      </w:r>
      <w:r w:rsidR="00AA7450">
        <w:rPr>
          <w:rFonts w:cs="Times New Roman"/>
        </w:rPr>
        <w:fldChar w:fldCharType="end"/>
      </w:r>
      <w:r w:rsidR="002B1FE1" w:rsidRPr="00767240">
        <w:rPr>
          <w:rFonts w:cs="Times New Roman" w:hint="eastAsia"/>
        </w:rPr>
        <w:t>定义了在较小规模的状态空间，用于评估多智能体所获奖励功能有效性的方法。</w:t>
      </w:r>
      <w:proofErr w:type="spellStart"/>
      <w:r w:rsidR="006A1693" w:rsidRPr="00767240">
        <w:rPr>
          <w:rFonts w:cs="Times New Roman"/>
        </w:rPr>
        <w:t>Jaques</w:t>
      </w:r>
      <w:proofErr w:type="spellEnd"/>
      <w:r w:rsidR="00AA7450">
        <w:rPr>
          <w:rFonts w:cs="Times New Roman"/>
        </w:rPr>
        <w:fldChar w:fldCharType="begin"/>
      </w:r>
      <w:r w:rsidR="00AA7450">
        <w:rPr>
          <w:rFonts w:cs="Times New Roman"/>
        </w:rPr>
        <w:instrText xml:space="preserve"> ADDIN EN.CITE &lt;EndNote&gt;&lt;Cite&gt;&lt;Author&gt;Jaques&lt;/Author&gt;&lt;Year&gt;2018&lt;/Year&gt;&lt;RecNum&gt;16&lt;/RecNum&gt;&lt;DisplayText&gt;[9]&lt;/DisplayText&gt;&lt;record&gt;&lt;rec-number&gt;16&lt;/rec-number&gt;&lt;foreign-keys&gt;&lt;key app="EN" db-id="spa92zax4f9exlez50t5adxd22zxvwaafwtr" timestamp="1624608561"&gt;16&lt;/key&gt;&lt;/foreign-keys&gt;&lt;ref-type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rsidR="00AA7450">
        <w:rPr>
          <w:rFonts w:cs="Times New Roman"/>
        </w:rPr>
        <w:fldChar w:fldCharType="separate"/>
      </w:r>
      <w:r w:rsidR="00AA7450">
        <w:rPr>
          <w:rFonts w:cs="Times New Roman"/>
          <w:noProof/>
        </w:rPr>
        <w:t>[9]</w:t>
      </w:r>
      <w:r w:rsidR="00AA7450">
        <w:rPr>
          <w:rFonts w:cs="Times New Roman"/>
        </w:rPr>
        <w:fldChar w:fldCharType="end"/>
      </w:r>
      <w:r w:rsidR="006A1693" w:rsidRPr="00767240">
        <w:rPr>
          <w:rFonts w:cs="Times New Roman" w:hint="eastAsia"/>
        </w:rPr>
        <w:t>等人</w:t>
      </w:r>
      <w:r w:rsidR="006A1693" w:rsidRPr="00767240">
        <w:rPr>
          <w:rFonts w:cs="Times New Roman"/>
        </w:rPr>
        <w:t>[2018]</w:t>
      </w:r>
      <w:r w:rsidR="006A1693" w:rsidRPr="00767240">
        <w:rPr>
          <w:rFonts w:cs="Times New Roman" w:hint="eastAsia"/>
        </w:rPr>
        <w:t>为多智能体强化学习定义了一个内在奖励函数，鼓励智能</w:t>
      </w:r>
      <w:proofErr w:type="gramStart"/>
      <w:r w:rsidR="006A1693" w:rsidRPr="00767240">
        <w:rPr>
          <w:rFonts w:cs="Times New Roman" w:hint="eastAsia"/>
        </w:rPr>
        <w:t>体采取</w:t>
      </w:r>
      <w:proofErr w:type="gramEnd"/>
      <w:r w:rsidR="006A1693" w:rsidRPr="00767240">
        <w:rPr>
          <w:rFonts w:cs="Times New Roman" w:hint="eastAsia"/>
        </w:rPr>
        <w:t>对其他智能</w:t>
      </w:r>
      <w:proofErr w:type="gramStart"/>
      <w:r w:rsidR="006A1693" w:rsidRPr="00767240">
        <w:rPr>
          <w:rFonts w:cs="Times New Roman" w:hint="eastAsia"/>
        </w:rPr>
        <w:t>体行为</w:t>
      </w:r>
      <w:proofErr w:type="gramEnd"/>
      <w:r w:rsidR="006A1693" w:rsidRPr="00767240">
        <w:rPr>
          <w:rFonts w:cs="Times New Roman" w:hint="eastAsia"/>
        </w:rPr>
        <w:t>影响最大的行动，从而获得协同的探索策略。</w:t>
      </w:r>
      <w:r w:rsidR="002B1FE1" w:rsidRPr="00767240">
        <w:rPr>
          <w:rFonts w:cs="Times New Roman"/>
        </w:rPr>
        <w:t>Mahajan</w:t>
      </w:r>
      <w:r w:rsidR="00AA7450">
        <w:rPr>
          <w:rFonts w:cs="Times New Roman"/>
        </w:rPr>
        <w:fldChar w:fldCharType="begin"/>
      </w:r>
      <w:r w:rsidR="00AA7450">
        <w:rPr>
          <w:rFonts w:cs="Times New Roman"/>
        </w:rPr>
        <w:instrText xml:space="preserve"> ADDIN EN.CITE &lt;EndNote&gt;&lt;Cite&gt;&lt;Author&gt;Mahajan&lt;/Author&gt;&lt;Year&gt;2019&lt;/Year&gt;&lt;RecNum&gt;17&lt;/RecNum&gt;&lt;DisplayText&gt;[16]&lt;/DisplayText&gt;&lt;record&gt;&lt;rec-number&gt;17&lt;/rec-number&gt;&lt;foreign-keys&gt;&lt;key app="EN" db-id="spa92zax4f9exlez50t5adxd22zxvwaafwtr" timestamp="1624608645"&gt;17&lt;/key&gt;&lt;/foreign-keys&gt;&lt;ref-type name="Journal Article"&gt;17&lt;/ref-type&gt;&lt;contributors&gt;&lt;authors&gt;&lt;author&gt;Mahajan, A.&lt;/author&gt;&lt;author&gt;Rashid, T.&lt;/author&gt;&lt;author&gt;Samvelyan, M.&lt;/author&gt;&lt;author&gt;Whiteson, S.&lt;/author&gt;&lt;/authors&gt;&lt;/contributors&gt;&lt;titles&gt;&lt;title&gt;MAVEN: Multi-Agent Variational Exploration&lt;/title&gt;&lt;/titles&gt;&lt;dates&gt;&lt;year&gt;2019&lt;/year&gt;&lt;/dates&gt;&lt;urls&gt;&lt;/urls&gt;&lt;/record&gt;&lt;/Cite&gt;&lt;/EndNote&gt;</w:instrText>
      </w:r>
      <w:r w:rsidR="00AA7450">
        <w:rPr>
          <w:rFonts w:cs="Times New Roman"/>
        </w:rPr>
        <w:fldChar w:fldCharType="separate"/>
      </w:r>
      <w:r w:rsidR="00AA7450">
        <w:rPr>
          <w:rFonts w:cs="Times New Roman"/>
          <w:noProof/>
        </w:rPr>
        <w:t>[16]</w:t>
      </w:r>
      <w:r w:rsidR="00AA7450">
        <w:rPr>
          <w:rFonts w:cs="Times New Roman"/>
        </w:rPr>
        <w:fldChar w:fldCharType="end"/>
      </w:r>
      <w:r w:rsidR="002B1FE1" w:rsidRPr="00767240">
        <w:rPr>
          <w:rFonts w:cs="Times New Roman" w:hint="eastAsia"/>
        </w:rPr>
        <w:t>等人</w:t>
      </w:r>
      <w:r w:rsidR="002B1FE1" w:rsidRPr="00767240">
        <w:rPr>
          <w:rFonts w:cs="Times New Roman"/>
        </w:rPr>
        <w:t>[2019]</w:t>
      </w:r>
      <w:r w:rsidR="002B1FE1" w:rsidRPr="00767240">
        <w:rPr>
          <w:rFonts w:cs="Times New Roman" w:hint="eastAsia"/>
        </w:rPr>
        <w:t>引入了一种实现“承诺”探索的机制，允许智能</w:t>
      </w:r>
      <w:proofErr w:type="gramStart"/>
      <w:r w:rsidR="002B1FE1" w:rsidRPr="00767240">
        <w:rPr>
          <w:rFonts w:cs="Times New Roman" w:hint="eastAsia"/>
        </w:rPr>
        <w:t>体探索</w:t>
      </w:r>
      <w:proofErr w:type="gramEnd"/>
      <w:r w:rsidR="002B1FE1" w:rsidRPr="00767240">
        <w:rPr>
          <w:rFonts w:cs="Times New Roman" w:hint="eastAsia"/>
        </w:rPr>
        <w:t>临时扩展的共同策略。</w:t>
      </w:r>
      <w:r w:rsidR="006A1693" w:rsidRPr="00767240">
        <w:rPr>
          <w:rFonts w:cs="Times New Roman"/>
        </w:rPr>
        <w:t>Wang</w:t>
      </w:r>
      <w:r w:rsidR="00B3284B">
        <w:rPr>
          <w:rFonts w:cs="Times New Roman"/>
        </w:rPr>
        <w:fldChar w:fldCharType="begin"/>
      </w:r>
      <w:r w:rsidR="00B3284B">
        <w:rPr>
          <w:rFonts w:cs="Times New Roman"/>
        </w:rPr>
        <w:instrText xml:space="preserve"> ADDIN EN.CITE &lt;EndNote&gt;&lt;Cite&gt;&lt;Author&gt;Wang&lt;/Author&gt;&lt;Year&gt;2018&lt;/Year&gt;&lt;RecNum&gt;10&lt;/RecNum&gt;&lt;DisplayText&gt;[10]&lt;/DisplayText&gt;&lt;record&gt;&lt;rec-number&gt;10&lt;/rec-number&gt;&lt;foreign-keys&gt;&lt;key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rsidR="00B3284B">
        <w:rPr>
          <w:rFonts w:cs="Times New Roman"/>
        </w:rPr>
        <w:fldChar w:fldCharType="separate"/>
      </w:r>
      <w:r w:rsidR="00B3284B">
        <w:rPr>
          <w:rFonts w:cs="Times New Roman"/>
          <w:noProof/>
        </w:rPr>
        <w:t>[10]</w:t>
      </w:r>
      <w:r w:rsidR="00B3284B">
        <w:rPr>
          <w:rFonts w:cs="Times New Roman"/>
        </w:rPr>
        <w:fldChar w:fldCharType="end"/>
      </w:r>
      <w:r w:rsidR="006A1693" w:rsidRPr="00767240">
        <w:rPr>
          <w:rFonts w:cs="Times New Roman" w:hint="eastAsia"/>
        </w:rPr>
        <w:t>等人</w:t>
      </w:r>
      <w:r w:rsidR="006A1693" w:rsidRPr="00767240">
        <w:rPr>
          <w:rFonts w:cs="Times New Roman"/>
        </w:rPr>
        <w:t>[2020]</w:t>
      </w:r>
      <w:r w:rsidR="006A1693" w:rsidRPr="00767240">
        <w:rPr>
          <w:rFonts w:cs="Times New Roman" w:hint="eastAsia"/>
        </w:rPr>
        <w:t>定义了基于影响力的奖励，鼓励</w:t>
      </w:r>
      <w:r w:rsidR="00101CF4" w:rsidRPr="00767240">
        <w:rPr>
          <w:rFonts w:cs="Times New Roman" w:hint="eastAsia"/>
        </w:rPr>
        <w:t>智能</w:t>
      </w:r>
      <w:proofErr w:type="gramStart"/>
      <w:r w:rsidR="00101CF4" w:rsidRPr="00767240">
        <w:rPr>
          <w:rFonts w:cs="Times New Roman" w:hint="eastAsia"/>
        </w:rPr>
        <w:t>体</w:t>
      </w:r>
      <w:r w:rsidR="006A1693" w:rsidRPr="00767240">
        <w:rPr>
          <w:rFonts w:cs="Times New Roman" w:hint="eastAsia"/>
        </w:rPr>
        <w:t>访问其</w:t>
      </w:r>
      <w:proofErr w:type="gramEnd"/>
      <w:r w:rsidR="006A1693" w:rsidRPr="00767240">
        <w:rPr>
          <w:rFonts w:cs="Times New Roman" w:hint="eastAsia"/>
        </w:rPr>
        <w:t>行为影响其他</w:t>
      </w:r>
      <w:r w:rsidR="00101CF4" w:rsidRPr="00767240">
        <w:rPr>
          <w:rFonts w:cs="Times New Roman" w:hint="eastAsia"/>
        </w:rPr>
        <w:t>智能</w:t>
      </w:r>
      <w:proofErr w:type="gramStart"/>
      <w:r w:rsidR="00101CF4" w:rsidRPr="00767240">
        <w:rPr>
          <w:rFonts w:cs="Times New Roman" w:hint="eastAsia"/>
        </w:rPr>
        <w:t>体</w:t>
      </w:r>
      <w:r w:rsidR="006A1693" w:rsidRPr="00767240">
        <w:rPr>
          <w:rFonts w:cs="Times New Roman" w:hint="eastAsia"/>
        </w:rPr>
        <w:t>转变</w:t>
      </w:r>
      <w:proofErr w:type="gramEnd"/>
      <w:r w:rsidR="006A1693" w:rsidRPr="00767240">
        <w:rPr>
          <w:rFonts w:cs="Times New Roman" w:hint="eastAsia"/>
        </w:rPr>
        <w:t>和奖励的区域。</w:t>
      </w:r>
      <w:r w:rsidR="002B1FE1" w:rsidRPr="00767240">
        <w:rPr>
          <w:rFonts w:cs="Times New Roman" w:hint="eastAsia"/>
        </w:rPr>
        <w:t>最近，</w:t>
      </w:r>
      <w:r w:rsidR="003C663C" w:rsidRPr="00767240">
        <w:rPr>
          <w:rFonts w:cs="Times New Roman"/>
        </w:rPr>
        <w:t>Iqbal</w:t>
      </w:r>
      <w:r w:rsidR="003C663C" w:rsidRPr="00767240">
        <w:rPr>
          <w:rFonts w:cs="Times New Roman" w:hint="eastAsia"/>
        </w:rPr>
        <w:t>和</w:t>
      </w:r>
      <w:r w:rsidR="003C663C" w:rsidRPr="00767240">
        <w:rPr>
          <w:rFonts w:cs="Times New Roman"/>
        </w:rPr>
        <w:t>Sha</w:t>
      </w:r>
      <w:r w:rsidR="003C663C" w:rsidRPr="00767240">
        <w:rPr>
          <w:rFonts w:cs="Times New Roman" w:hint="eastAsia"/>
        </w:rPr>
        <w:t>（</w:t>
      </w:r>
      <w:r w:rsidR="003C663C" w:rsidRPr="00767240">
        <w:rPr>
          <w:rFonts w:cs="Times New Roman"/>
        </w:rPr>
        <w:t>2021</w:t>
      </w:r>
      <w:r w:rsidR="003C663C" w:rsidRPr="00767240">
        <w:rPr>
          <w:rFonts w:cs="Times New Roman" w:hint="eastAsia"/>
        </w:rPr>
        <w:t>）</w:t>
      </w:r>
      <w:r w:rsidR="00B3284B">
        <w:rPr>
          <w:rFonts w:cs="Times New Roman"/>
        </w:rPr>
        <w:fldChar w:fldCharType="begin"/>
      </w:r>
      <w:r w:rsidR="00B3284B">
        <w:rPr>
          <w:rFonts w:cs="Times New Roman"/>
        </w:rPr>
        <w:instrText xml:space="preserve"> ADDIN EN.CITE &lt;EndNote&gt;&lt;Cite&gt;&lt;Author&gt;Iqbal&lt;/Author&gt;&lt;Year&gt;2018&lt;/Year&gt;&lt;RecNum&gt;18&lt;/RecNum&gt;&lt;DisplayText&gt;[17]&lt;/DisplayText&gt;&lt;record&gt;&lt;rec-number&gt;18&lt;/rec-number&gt;&lt;foreign-keys&gt;&lt;key app="EN" db-id="spa92zax4f9exlez50t5adxd22zxvwaafwtr" timestamp="1624609029"&gt;18&lt;/key&gt;&lt;/foreign-keys&gt;&lt;ref-type name="Journal Article"&gt;17&lt;/ref-type&gt;&lt;contributors&gt;&lt;authors&gt;&lt;author&gt;Iqbal, S.&lt;/author&gt;&lt;author&gt;Sha, F.&lt;/author&gt;&lt;/authors&gt;&lt;/contributors&gt;&lt;titles&gt;&lt;title&gt;Actor-Attention-Critic for Multi-Agent Reinforcement Learning&lt;/title&gt;&lt;/titles&gt;&lt;dates&gt;&lt;year&gt;2018&lt;/year&gt;&lt;/dates&gt;&lt;urls&gt;&lt;/urls&gt;&lt;/record&gt;&lt;/Cite&gt;&lt;/EndNote&gt;</w:instrText>
      </w:r>
      <w:r w:rsidR="00B3284B">
        <w:rPr>
          <w:rFonts w:cs="Times New Roman"/>
        </w:rPr>
        <w:fldChar w:fldCharType="separate"/>
      </w:r>
      <w:r w:rsidR="00B3284B">
        <w:rPr>
          <w:rFonts w:cs="Times New Roman"/>
          <w:noProof/>
        </w:rPr>
        <w:t>[17]</w:t>
      </w:r>
      <w:r w:rsidR="00B3284B">
        <w:rPr>
          <w:rFonts w:cs="Times New Roman"/>
        </w:rPr>
        <w:fldChar w:fldCharType="end"/>
      </w:r>
      <w:r w:rsidR="00395AA7" w:rsidRPr="00767240">
        <w:rPr>
          <w:rFonts w:cs="Times New Roman" w:hint="eastAsia"/>
        </w:rPr>
        <w:t>提出了一类基于内部奖励的探索方法，该方法主要的特点是可以协同智能体之间的探索策略，并且能让智能</w:t>
      </w:r>
      <w:proofErr w:type="gramStart"/>
      <w:r w:rsidR="00395AA7" w:rsidRPr="00767240">
        <w:rPr>
          <w:rFonts w:cs="Times New Roman" w:hint="eastAsia"/>
        </w:rPr>
        <w:t>体更好</w:t>
      </w:r>
      <w:proofErr w:type="gramEnd"/>
      <w:r w:rsidR="00395AA7" w:rsidRPr="00767240">
        <w:rPr>
          <w:rFonts w:cs="Times New Roman" w:hint="eastAsia"/>
        </w:rPr>
        <w:t>的获得总体收益。</w:t>
      </w:r>
      <w:r w:rsidR="002B1FE1" w:rsidRPr="00767240">
        <w:rPr>
          <w:rFonts w:cs="Times New Roman" w:hint="eastAsia"/>
        </w:rPr>
        <w:t>以上多智能体下的探索策略仍然需要智能体获取其他智能体的信息，对于只能获取少部分其他智能体，甚至不需要其他智能</w:t>
      </w:r>
      <w:proofErr w:type="gramStart"/>
      <w:r w:rsidR="002B1FE1" w:rsidRPr="00767240">
        <w:rPr>
          <w:rFonts w:cs="Times New Roman" w:hint="eastAsia"/>
        </w:rPr>
        <w:t>体信息</w:t>
      </w:r>
      <w:proofErr w:type="gramEnd"/>
      <w:r w:rsidR="002B1FE1" w:rsidRPr="00767240">
        <w:rPr>
          <w:rFonts w:cs="Times New Roman" w:hint="eastAsia"/>
        </w:rPr>
        <w:t>下的探索策略还需要做进一步研究。</w:t>
      </w:r>
    </w:p>
    <w:p w14:paraId="39BCB27C" w14:textId="77777777" w:rsidR="00606539" w:rsidRPr="00767240" w:rsidRDefault="00606539" w:rsidP="007F0570"/>
    <w:p w14:paraId="0F57C8A4" w14:textId="7E44C079" w:rsidR="001269E2" w:rsidRPr="00812EE9" w:rsidRDefault="00E22876" w:rsidP="00295E6B">
      <w:pPr>
        <w:pStyle w:val="2"/>
        <w:rPr>
          <w:rFonts w:ascii="Times New Roman" w:hAnsi="Times New Roman"/>
        </w:rPr>
      </w:pPr>
      <w:r w:rsidRPr="00812EE9">
        <w:rPr>
          <w:rFonts w:ascii="Times New Roman" w:hAnsi="Times New Roman"/>
        </w:rPr>
        <w:t>3</w:t>
      </w:r>
      <w:r w:rsidR="001269E2" w:rsidRPr="00812EE9">
        <w:rPr>
          <w:rFonts w:ascii="Times New Roman" w:hAnsi="Times New Roman"/>
        </w:rPr>
        <w:t xml:space="preserve"> </w:t>
      </w:r>
      <w:r w:rsidR="00E670A9" w:rsidRPr="00812EE9">
        <w:rPr>
          <w:rFonts w:ascii="Times New Roman" w:hAnsi="Times New Roman" w:hint="eastAsia"/>
        </w:rPr>
        <w:t>多智能体强化学习与决策任务</w:t>
      </w:r>
    </w:p>
    <w:p w14:paraId="42CF192D" w14:textId="0198CE05" w:rsidR="001269E2" w:rsidRPr="00812EE9" w:rsidRDefault="00E22876" w:rsidP="007F0570">
      <w:pPr>
        <w:pStyle w:val="3"/>
        <w:rPr>
          <w:rFonts w:ascii="Times New Roman" w:hAnsi="Times New Roman"/>
        </w:rPr>
      </w:pPr>
      <w:r w:rsidRPr="00812EE9">
        <w:rPr>
          <w:rFonts w:ascii="Times New Roman" w:hAnsi="Times New Roman"/>
        </w:rPr>
        <w:t>3</w:t>
      </w:r>
      <w:r w:rsidR="001269E2" w:rsidRPr="00812EE9">
        <w:rPr>
          <w:rFonts w:ascii="Times New Roman" w:hAnsi="Times New Roman"/>
        </w:rPr>
        <w:t xml:space="preserve">.1 </w:t>
      </w:r>
      <w:r w:rsidR="001269E2" w:rsidRPr="00812EE9">
        <w:rPr>
          <w:rFonts w:ascii="Times New Roman" w:hAnsi="Times New Roman" w:hint="eastAsia"/>
        </w:rPr>
        <w:t>多智能体强化学习</w:t>
      </w:r>
    </w:p>
    <w:p w14:paraId="41ADB86B" w14:textId="164CC95B" w:rsidR="00AB611A" w:rsidRPr="00767240" w:rsidRDefault="00D37ED5" w:rsidP="007F0570">
      <w:r w:rsidRPr="00B5059A">
        <w:rPr>
          <w:rFonts w:hint="eastAsia"/>
        </w:rPr>
        <w:t>我们将多智能体强化学习模型定义为一个四元组，</w:t>
      </w:r>
      <w:r w:rsidR="00427B84" w:rsidRPr="00B5059A">
        <w:rPr>
          <w:rFonts w:hint="eastAsia"/>
        </w:rPr>
        <w:t>它</w:t>
      </w:r>
      <w:r w:rsidRPr="00767240">
        <w:rPr>
          <w:rFonts w:hint="eastAsia"/>
        </w:rPr>
        <w:t>包括状态集合</w:t>
      </w:r>
      <w:r w:rsidR="008A5246" w:rsidRPr="00767240">
        <w:rPr>
          <w:i/>
          <w:iCs w:val="0"/>
        </w:rPr>
        <w:t>S</w:t>
      </w:r>
      <w:r w:rsidRPr="00767240">
        <w:rPr>
          <w:rFonts w:hint="eastAsia"/>
        </w:rPr>
        <w:t>、状态转移函数</w:t>
      </w:r>
      <w:r w:rsidR="008A5246" w:rsidRPr="00767240">
        <w:rPr>
          <w:i/>
          <w:iCs w:val="0"/>
        </w:rPr>
        <w:t>T</w:t>
      </w:r>
      <w:r w:rsidRPr="00767240">
        <w:rPr>
          <w:rFonts w:hint="eastAsia"/>
        </w:rPr>
        <w:t>、动作集合</w:t>
      </w:r>
      <w:r w:rsidR="008A5246" w:rsidRPr="00767240">
        <w:rPr>
          <w:i/>
          <w:iCs w:val="0"/>
        </w:rPr>
        <w:t>A</w:t>
      </w:r>
      <w:r w:rsidRPr="00767240">
        <w:rPr>
          <w:rFonts w:hint="eastAsia"/>
        </w:rPr>
        <w:t>和奖励</w:t>
      </w:r>
      <w:r w:rsidR="008A5246" w:rsidRPr="00767240">
        <w:rPr>
          <w:i/>
          <w:iCs w:val="0"/>
        </w:rPr>
        <w:t>r</w:t>
      </w:r>
      <w:r w:rsidRPr="00767240">
        <w:rPr>
          <w:rFonts w:hint="eastAsia"/>
        </w:rPr>
        <w:t>，即</w:t>
      </w:r>
      <m:oMath>
        <m:r>
          <w:rPr>
            <w:rFonts w:ascii="Cambria Math" w:hAnsi="Cambria Math"/>
          </w:rPr>
          <m:t>&lt;S,  T, A, r&gt;</m:t>
        </m:r>
      </m:oMath>
      <w:r w:rsidRPr="00767240">
        <w:rPr>
          <w:rFonts w:hint="eastAsia"/>
        </w:rPr>
        <w:t>。在环境中</w:t>
      </w:r>
      <w:r w:rsidR="00DF150F" w:rsidRPr="00767240">
        <w:rPr>
          <w:rFonts w:hint="eastAsia"/>
        </w:rPr>
        <w:t>有</w:t>
      </w:r>
      <w:r w:rsidR="00DF150F" w:rsidRPr="00767240">
        <w:rPr>
          <w:i/>
          <w:iCs w:val="0"/>
        </w:rPr>
        <w:t>N</w:t>
      </w:r>
      <w:proofErr w:type="gramStart"/>
      <w:r w:rsidR="00DF150F" w:rsidRPr="00767240">
        <w:rPr>
          <w:rFonts w:hint="eastAsia"/>
        </w:rPr>
        <w:t>个</w:t>
      </w:r>
      <w:proofErr w:type="gramEnd"/>
      <w:r w:rsidR="00DF150F" w:rsidRPr="00767240">
        <w:rPr>
          <w:rFonts w:hint="eastAsia"/>
        </w:rPr>
        <w:t>智能体</w:t>
      </w:r>
      <w:r w:rsidRPr="00767240">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sidRPr="00B5059A">
        <w:rPr>
          <w:rFonts w:hint="eastAsia"/>
        </w:rPr>
        <w:t>，表示</w:t>
      </w:r>
      <w:r w:rsidR="008A5246" w:rsidRPr="00767240">
        <w:rPr>
          <w:rFonts w:hint="eastAsia"/>
        </w:rPr>
        <w:t>智能体</w:t>
      </w:r>
      <w:r w:rsidR="008A5246" w:rsidRPr="00767240">
        <w:rPr>
          <w:i/>
          <w:iCs w:val="0"/>
        </w:rPr>
        <w:t>n</w:t>
      </w:r>
      <w:r w:rsidR="008A5246" w:rsidRPr="00767240">
        <w:rPr>
          <w:rFonts w:hint="eastAsia"/>
        </w:rPr>
        <w:t>能观察到状态的</w:t>
      </w:r>
      <w:r w:rsidR="008A5246" w:rsidRPr="00767240">
        <w:rPr>
          <w:i/>
          <w:iCs w:val="0"/>
        </w:rPr>
        <w:t>d</w:t>
      </w:r>
      <w:proofErr w:type="gramStart"/>
      <w:r w:rsidR="008A5246" w:rsidRPr="00767240">
        <w:rPr>
          <w:rFonts w:hint="eastAsia"/>
        </w:rPr>
        <w:t>个</w:t>
      </w:r>
      <w:proofErr w:type="gramEnd"/>
      <w:r w:rsidR="008A5246" w:rsidRPr="00767240">
        <w:rPr>
          <w:rFonts w:hint="eastAsia"/>
        </w:rPr>
        <w:t>维度，也就是智能</w:t>
      </w:r>
      <w:proofErr w:type="gramStart"/>
      <w:r w:rsidR="008A5246" w:rsidRPr="00767240">
        <w:rPr>
          <w:rFonts w:hint="eastAsia"/>
        </w:rPr>
        <w:t>体只能</w:t>
      </w:r>
      <w:proofErr w:type="gramEnd"/>
      <w:r w:rsidR="008A5246" w:rsidRPr="00767240">
        <w:rPr>
          <w:rFonts w:hint="eastAsia"/>
        </w:rPr>
        <w:t>部分观察到其所处状态</w:t>
      </w:r>
      <w:r w:rsidRPr="00767240">
        <w:rPr>
          <w:rFonts w:hint="eastAsia"/>
        </w:rPr>
        <w:t>。环境中</w:t>
      </w:r>
      <w:r w:rsidR="008A5246" w:rsidRPr="00767240">
        <w:rPr>
          <w:rFonts w:hint="eastAsia"/>
        </w:rPr>
        <w:t>的</w:t>
      </w:r>
      <w:r w:rsidR="005A751D" w:rsidRPr="00767240">
        <w:rPr>
          <w:rFonts w:hint="eastAsia"/>
        </w:rPr>
        <w:t>每</w:t>
      </w:r>
      <w:r w:rsidR="00A6720C" w:rsidRPr="00767240">
        <w:rPr>
          <w:rFonts w:hint="eastAsia"/>
        </w:rPr>
        <w:t>个</w:t>
      </w:r>
      <w:r w:rsidR="008A5246" w:rsidRPr="00767240">
        <w:rPr>
          <w:rFonts w:hint="eastAsia"/>
        </w:rPr>
        <w:t>智能体</w:t>
      </w:r>
      <w:r w:rsidRPr="00767240">
        <w:rPr>
          <w:rFonts w:hint="eastAsia"/>
        </w:rPr>
        <w:t>通过其动作</w:t>
      </w:r>
      <w:r w:rsidR="00A6720C" w:rsidRPr="00767240">
        <w:rPr>
          <w:i/>
          <w:iCs w:val="0"/>
        </w:rPr>
        <w:t>A</w:t>
      </w:r>
      <w:r w:rsidR="00A6720C" w:rsidRPr="00767240">
        <w:rPr>
          <w:i/>
          <w:iCs w:val="0"/>
          <w:vertAlign w:val="subscript"/>
        </w:rPr>
        <w:t>n</w:t>
      </w:r>
      <w:r w:rsidRPr="00767240">
        <w:rPr>
          <w:rFonts w:hint="eastAsia"/>
        </w:rPr>
        <w:t>与环境交互</w:t>
      </w:r>
      <w:r w:rsidR="005A751D" w:rsidRPr="00767240">
        <w:rPr>
          <w:rFonts w:hint="eastAsia"/>
        </w:rPr>
        <w:t>，</w:t>
      </w:r>
      <w:r w:rsidRPr="00767240">
        <w:rPr>
          <w:rFonts w:hint="eastAsia"/>
        </w:rPr>
        <w:t>智能体的动作</w:t>
      </w:r>
      <w:r w:rsidR="00A6720C" w:rsidRPr="00767240">
        <w:rPr>
          <w:rFonts w:hint="eastAsia"/>
        </w:rPr>
        <w:t>会</w:t>
      </w:r>
      <w:r w:rsidRPr="00767240">
        <w:rPr>
          <w:rFonts w:hint="eastAsia"/>
        </w:rPr>
        <w:t>引起环境状态的变化</w:t>
      </w:r>
      <w:r w:rsidR="00A6720C" w:rsidRPr="00767240">
        <w:rPr>
          <w:rFonts w:hint="eastAsia"/>
        </w:rPr>
        <w:t>，变化由状态转移函数来刻画：</w:t>
      </w:r>
      <m:oMath>
        <m:r>
          <w:rPr>
            <w:rFonts w:ascii="Cambria Math" w:hAnsi="Cambria Math"/>
          </w:rPr>
          <m:t>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w:rPr>
            <w:rFonts w:ascii="Cambria Math" w:hAnsi="Cambria Math" w:hint="eastAsia"/>
          </w:rPr>
          <m:t>'</m:t>
        </m:r>
      </m:oMath>
      <w:r w:rsidR="00AB611A" w:rsidRPr="00767240">
        <w:rPr>
          <w:rFonts w:hint="eastAsia"/>
        </w:rPr>
        <w:t>，也就是环境中所有智能体的动作共同作用将环境状态从</w:t>
      </w:r>
      <m:oMath>
        <m:r>
          <w:rPr>
            <w:rFonts w:ascii="Cambria Math" w:hAnsi="Cambria Math"/>
          </w:rPr>
          <m:t>s</m:t>
        </m:r>
      </m:oMath>
      <w:r w:rsidR="00AB611A" w:rsidRPr="00767240">
        <w:rPr>
          <w:rFonts w:hint="eastAsia"/>
        </w:rPr>
        <w:t>改变为另一状态</w:t>
      </w:r>
      <m:oMath>
        <m:r>
          <w:rPr>
            <w:rFonts w:ascii="Cambria Math" w:hAnsi="Cambria Math" w:hint="eastAsia"/>
          </w:rPr>
          <m:t>s</m:t>
        </m:r>
        <m:r>
          <w:rPr>
            <w:rFonts w:ascii="Cambria Math" w:hAnsi="Cambria Math" w:hint="eastAsia"/>
          </w:rPr>
          <m:t>'</m:t>
        </m:r>
      </m:oMath>
      <w:r w:rsidRPr="00767240">
        <w:rPr>
          <w:rFonts w:hint="eastAsia"/>
        </w:rPr>
        <w:t>。</w:t>
      </w:r>
    </w:p>
    <w:p w14:paraId="55EEA6A1" w14:textId="77777777" w:rsidR="00AB611A" w:rsidRPr="00767240" w:rsidRDefault="00AB611A" w:rsidP="007F0570"/>
    <w:p w14:paraId="2F9F5A4B" w14:textId="6B3757C7" w:rsidR="001269E2" w:rsidRPr="00767240" w:rsidRDefault="005A751D" w:rsidP="007F0570">
      <w:r w:rsidRPr="00767240">
        <w:rPr>
          <w:rFonts w:hint="eastAsia"/>
        </w:rPr>
        <w:t>每个</w:t>
      </w:r>
      <w:r w:rsidR="00D37ED5" w:rsidRPr="00767240">
        <w:rPr>
          <w:rFonts w:hint="eastAsia"/>
        </w:rPr>
        <w:t>智能体</w:t>
      </w:r>
      <w:proofErr w:type="spellStart"/>
      <w:r w:rsidRPr="00767240">
        <w:rPr>
          <w:i/>
          <w:iCs w:val="0"/>
        </w:rPr>
        <w:t>i</w:t>
      </w:r>
      <w:proofErr w:type="spellEnd"/>
      <w:r w:rsidR="00D37ED5" w:rsidRPr="00767240">
        <w:rPr>
          <w:rFonts w:hint="eastAsia"/>
        </w:rPr>
        <w:t>根据其</w:t>
      </w:r>
      <w:r w:rsidRPr="00767240">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sidRPr="00767240">
        <w:rPr>
          <w:rFonts w:hint="eastAsia"/>
        </w:rPr>
        <w:t>学习到</w:t>
      </w:r>
      <w:r w:rsidR="00D37ED5" w:rsidRPr="00767240">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sidRPr="00767240">
        <w:rPr>
          <w:rFonts w:hint="eastAsia"/>
        </w:rPr>
        <w:t>，</w:t>
      </w:r>
      <w:r w:rsidRPr="00767240">
        <w:rPr>
          <w:rFonts w:hint="eastAsia"/>
        </w:rPr>
        <w:t>智能</w:t>
      </w:r>
      <w:proofErr w:type="gramStart"/>
      <w:r w:rsidRPr="00767240">
        <w:rPr>
          <w:rFonts w:hint="eastAsia"/>
        </w:rPr>
        <w:t>体执行</w:t>
      </w:r>
      <w:proofErr w:type="gramEnd"/>
      <w:r w:rsidRPr="00767240">
        <w:rPr>
          <w:rFonts w:hint="eastAsia"/>
        </w:rPr>
        <w:t>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5059A">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B5059A">
        <w:rPr>
          <w:rFonts w:hint="eastAsia"/>
        </w:rPr>
        <w:t>对动作结果进行评估。智能体的目标是习得一个优化策略，以便获得</w:t>
      </w:r>
      <w:r w:rsidR="00D37ED5" w:rsidRPr="00767240">
        <w:rPr>
          <w:rFonts w:hint="eastAsia"/>
        </w:rPr>
        <w:t>最大的长期收益</w:t>
      </w:r>
      <w:r w:rsidRPr="00767240">
        <w:rPr>
          <w:rFonts w:hint="eastAsia"/>
        </w:rPr>
        <w:t>。智能体的长期收益定义为：</w:t>
      </w:r>
    </w:p>
    <w:p w14:paraId="62826D0B" w14:textId="0E42B454" w:rsidR="00E670A9" w:rsidRPr="00D30BAD" w:rsidRDefault="006046B6" w:rsidP="007F0570">
      <w:pPr>
        <w:rPr>
          <w:ins w:id="5" w:author="Liu xg" w:date="2021-06-21T20:53:00Z"/>
          <w:i/>
        </w:rPr>
      </w:pPr>
      <m:oMathPara>
        <m:oMath>
          <m:sSub>
            <m:sSubPr>
              <m:ctrlPr>
                <w:rPr>
                  <w:rFonts w:ascii="Cambria Math" w:hAnsi="Cambria Math"/>
                  <w:i/>
                </w:rPr>
              </m:ctrlPr>
            </m:sSubPr>
            <m:e>
              <m:r>
                <w:rPr>
                  <w:rFonts w:ascii="Cambria Math" w:hAnsi="Cambria Math"/>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hint="eastAsia"/>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300CBF3A" w14:textId="4BF9A8CA" w:rsidR="00D30BAD" w:rsidRPr="00D30BAD" w:rsidRDefault="00D30BAD" w:rsidP="00D30BAD">
      <w:pPr>
        <w:jc w:val="right"/>
        <w:rPr>
          <w:iCs w:val="0"/>
        </w:rPr>
      </w:pPr>
      <w:ins w:id="6" w:author="Liu xg" w:date="2021-06-21T20:53:00Z">
        <w:r w:rsidRPr="00D30BAD">
          <w:rPr>
            <w:rFonts w:hint="eastAsia"/>
            <w:iCs w:val="0"/>
          </w:rPr>
          <w:t>公式</w:t>
        </w:r>
        <w:r w:rsidRPr="00D30BAD">
          <w:rPr>
            <w:iCs w:val="0"/>
          </w:rPr>
          <w:t>1</w:t>
        </w:r>
      </w:ins>
    </w:p>
    <w:p w14:paraId="055476E1" w14:textId="7FB4D14B" w:rsidR="00407ED7" w:rsidRPr="00767240" w:rsidRDefault="00A05A82" w:rsidP="007F0570">
      <w:r w:rsidRPr="00767240">
        <w:rPr>
          <w:rFonts w:hint="eastAsia"/>
          <w:iCs w:val="0"/>
        </w:rPr>
        <w:t>其中，</w:t>
      </w:r>
      <m:oMath>
        <m:r>
          <w:rPr>
            <w:rFonts w:ascii="Cambria Math" w:hAnsi="Cambria Math"/>
          </w:rPr>
          <m:t>γ</m:t>
        </m:r>
      </m:oMath>
      <w:r w:rsidRPr="00767240">
        <w:rPr>
          <w:rFonts w:hint="eastAsia"/>
        </w:rPr>
        <w:t>是取值</w:t>
      </w:r>
      <w:r w:rsidRPr="00767240">
        <w:t>0</w:t>
      </w:r>
      <w:r w:rsidRPr="00767240">
        <w:rPr>
          <w:rFonts w:hint="eastAsia"/>
        </w:rPr>
        <w:t>到</w:t>
      </w:r>
      <w:r w:rsidRPr="00767240">
        <w:t>1</w:t>
      </w:r>
      <w:r w:rsidRPr="00767240">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sidRPr="00767240">
        <w:rPr>
          <w:rFonts w:hint="eastAsia"/>
        </w:rPr>
        <w:t>表示收益函数</w:t>
      </w:r>
      <w:r w:rsidR="00B95840" w:rsidRPr="00767240">
        <w:rPr>
          <w:rFonts w:hint="eastAsia"/>
        </w:rPr>
        <w:t>，即智能</w:t>
      </w:r>
      <w:proofErr w:type="gramStart"/>
      <w:r w:rsidR="00B95840" w:rsidRPr="00767240">
        <w:rPr>
          <w:rFonts w:hint="eastAsia"/>
        </w:rPr>
        <w:t>体采取</w:t>
      </w:r>
      <w:proofErr w:type="gramEnd"/>
      <w:r w:rsidR="00B95840" w:rsidRPr="00767240">
        <w:rPr>
          <w:rFonts w:hint="eastAsia"/>
        </w:rPr>
        <w:t>动作后的奖励。简化起见，记</w:t>
      </w:r>
      <m:oMath>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sidRPr="00767240">
        <w:rPr>
          <w:rFonts w:hint="eastAsia"/>
        </w:rPr>
        <w:t>。</w:t>
      </w:r>
      <w:r w:rsidR="00D44BDB" w:rsidRPr="00767240">
        <w:rPr>
          <w:rFonts w:hint="eastAsia"/>
        </w:rPr>
        <w:t>对于智能体</w:t>
      </w:r>
      <w:proofErr w:type="spellStart"/>
      <w:r w:rsidR="00D44BDB" w:rsidRPr="00767240">
        <w:rPr>
          <w:i/>
          <w:iCs w:val="0"/>
        </w:rPr>
        <w:t>i</w:t>
      </w:r>
      <w:proofErr w:type="spellEnd"/>
      <w:r w:rsidR="00D44BDB" w:rsidRPr="00767240">
        <w:rPr>
          <w:rFonts w:hint="eastAsia"/>
        </w:rPr>
        <w:t>，为了获得最大的期望收益，可以根据以下函数更新</w:t>
      </w:r>
      <w:r w:rsidR="00D44BDB" w:rsidRPr="00767240">
        <w:rPr>
          <w:i/>
          <w:iCs w:val="0"/>
        </w:rPr>
        <w:t>Q</w:t>
      </w:r>
      <w:r w:rsidR="00D44BDB" w:rsidRPr="00767240">
        <w:rPr>
          <w:rFonts w:hint="eastAsia"/>
        </w:rPr>
        <w:t>函数，</w:t>
      </w:r>
    </w:p>
    <w:p w14:paraId="56CE20A2" w14:textId="7552935C" w:rsidR="00D44BDB" w:rsidRPr="00767240" w:rsidRDefault="006046B6"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241ADBCE" w:rsidR="00A05A82" w:rsidRDefault="00D30BAD" w:rsidP="00D30BAD">
      <w:pPr>
        <w:jc w:val="right"/>
        <w:rPr>
          <w:ins w:id="7" w:author="Liu xg" w:date="2021-06-21T20:53:00Z"/>
          <w:iCs w:val="0"/>
        </w:rPr>
      </w:pPr>
      <w:ins w:id="8" w:author="Liu xg" w:date="2021-06-21T20:53:00Z">
        <w:r>
          <w:rPr>
            <w:rFonts w:hint="eastAsia"/>
            <w:iCs w:val="0"/>
          </w:rPr>
          <w:t>公式</w:t>
        </w:r>
        <w:r>
          <w:rPr>
            <w:rFonts w:hint="eastAsia"/>
            <w:iCs w:val="0"/>
          </w:rPr>
          <w:t>2</w:t>
        </w:r>
      </w:ins>
    </w:p>
    <w:p w14:paraId="356F3804" w14:textId="77777777" w:rsidR="00D30BAD" w:rsidRPr="00767240" w:rsidRDefault="00D30BAD" w:rsidP="00D30BAD">
      <w:pPr>
        <w:jc w:val="right"/>
        <w:rPr>
          <w:iCs w:val="0"/>
        </w:rPr>
      </w:pPr>
    </w:p>
    <w:p w14:paraId="08E436A0" w14:textId="2E9E70A1" w:rsidR="00D37ED5" w:rsidRPr="00812EE9" w:rsidRDefault="00E22876" w:rsidP="00D37ED5">
      <w:pPr>
        <w:pStyle w:val="3"/>
        <w:rPr>
          <w:rFonts w:ascii="Times New Roman" w:hAnsi="Times New Roman"/>
        </w:rPr>
      </w:pPr>
      <w:r w:rsidRPr="00812EE9">
        <w:rPr>
          <w:rFonts w:ascii="Times New Roman" w:hAnsi="Times New Roman"/>
        </w:rPr>
        <w:lastRenderedPageBreak/>
        <w:t>3</w:t>
      </w:r>
      <w:r w:rsidR="00D37ED5" w:rsidRPr="00812EE9">
        <w:rPr>
          <w:rFonts w:ascii="Times New Roman" w:hAnsi="Times New Roman"/>
        </w:rPr>
        <w:t xml:space="preserve">.2 </w:t>
      </w:r>
      <w:r w:rsidR="00504409" w:rsidRPr="00812EE9">
        <w:rPr>
          <w:rFonts w:ascii="Times New Roman" w:hAnsi="Times New Roman" w:hint="eastAsia"/>
        </w:rPr>
        <w:t>基于目标收益的</w:t>
      </w:r>
      <w:r w:rsidR="00E670A9" w:rsidRPr="00812EE9">
        <w:rPr>
          <w:rFonts w:ascii="Times New Roman" w:hAnsi="Times New Roman" w:hint="eastAsia"/>
        </w:rPr>
        <w:t>学习率</w:t>
      </w:r>
    </w:p>
    <w:p w14:paraId="24664695" w14:textId="1C12B696" w:rsidR="00AB0FD1" w:rsidRPr="00767240" w:rsidRDefault="00E670A9" w:rsidP="00AB0FD1">
      <w:r w:rsidRPr="00B5059A">
        <w:rPr>
          <w:rFonts w:hint="eastAsia"/>
        </w:rPr>
        <w:t>我们考虑通过智能体的</w:t>
      </w:r>
      <w:r w:rsidR="003F0D33" w:rsidRPr="00B5059A">
        <w:rPr>
          <w:rFonts w:hint="eastAsia"/>
        </w:rPr>
        <w:t>阶段</w:t>
      </w:r>
      <w:r w:rsidR="00D97F75" w:rsidRPr="00767240">
        <w:rPr>
          <w:rFonts w:hint="eastAsia"/>
        </w:rPr>
        <w:t>累积</w:t>
      </w:r>
      <w:r w:rsidR="003F0D33" w:rsidRPr="00767240">
        <w:rPr>
          <w:rFonts w:hint="eastAsia"/>
        </w:rPr>
        <w:t>收益</w:t>
      </w:r>
      <w:r w:rsidRPr="00767240">
        <w:rPr>
          <w:rFonts w:hint="eastAsia"/>
        </w:rPr>
        <w:t>和目标收益来定义学习率，学习率反应的是环境的变化</w:t>
      </w:r>
      <w:r w:rsidR="008733D0" w:rsidRPr="00767240">
        <w:rPr>
          <w:rFonts w:hint="eastAsia"/>
        </w:rPr>
        <w:t>对智能体策略</w:t>
      </w:r>
      <w:r w:rsidR="00504409" w:rsidRPr="00767240">
        <w:rPr>
          <w:rFonts w:hint="eastAsia"/>
        </w:rPr>
        <w:t>的影响。</w:t>
      </w:r>
      <w:r w:rsidR="00AB0FD1" w:rsidRPr="00767240">
        <w:rPr>
          <w:rFonts w:hint="eastAsia"/>
        </w:rPr>
        <w:t>为了达到这个目的，我们</w:t>
      </w:r>
      <w:proofErr w:type="gramStart"/>
      <w:r w:rsidR="00AB0FD1" w:rsidRPr="00767240">
        <w:rPr>
          <w:rFonts w:hint="eastAsia"/>
        </w:rPr>
        <w:t>将</w:t>
      </w:r>
      <w:r w:rsidR="003F0D33" w:rsidRPr="00767240">
        <w:rPr>
          <w:rFonts w:hint="eastAsia"/>
        </w:rPr>
        <w:t>阶段</w:t>
      </w:r>
      <w:proofErr w:type="gramEnd"/>
      <w:r w:rsidR="00D97F75" w:rsidRPr="00767240">
        <w:rPr>
          <w:rFonts w:hint="eastAsia"/>
        </w:rPr>
        <w:t>累积</w:t>
      </w:r>
      <w:r w:rsidR="003F0D33" w:rsidRPr="00767240">
        <w:rPr>
          <w:rFonts w:hint="eastAsia"/>
        </w:rPr>
        <w:t>收益</w:t>
      </w:r>
      <m:oMath>
        <m:acc>
          <m:accPr>
            <m:chr m:val="̃"/>
            <m:ctrlPr>
              <w:rPr>
                <w:rFonts w:ascii="Cambria Math" w:hAnsi="Cambria Math"/>
                <w:i/>
              </w:rPr>
            </m:ctrlPr>
          </m:accPr>
          <m:e>
            <m:r>
              <w:rPr>
                <w:rFonts w:ascii="Cambria Math" w:hAnsi="Cambria Math"/>
              </w:rPr>
              <m:t>R</m:t>
            </m:r>
          </m:e>
        </m:acc>
      </m:oMath>
      <w:r w:rsidR="00AB0FD1" w:rsidRPr="00B5059A">
        <w:rPr>
          <w:rFonts w:hint="eastAsia"/>
        </w:rPr>
        <w:t>与目标收益</w:t>
      </w:r>
      <m:oMath>
        <m:acc>
          <m:accPr>
            <m:ctrlPr>
              <w:rPr>
                <w:rFonts w:ascii="Cambria Math" w:hAnsi="Cambria Math"/>
                <w:i/>
              </w:rPr>
            </m:ctrlPr>
          </m:accPr>
          <m:e>
            <m:r>
              <w:rPr>
                <w:rFonts w:ascii="Cambria Math" w:hAnsi="Cambria Math"/>
              </w:rPr>
              <m:t>R</m:t>
            </m:r>
          </m:e>
        </m:acc>
      </m:oMath>
      <w:r w:rsidR="00AB0FD1" w:rsidRPr="00B5059A">
        <w:rPr>
          <w:rFonts w:hint="eastAsia"/>
        </w:rPr>
        <w:t>的差值</w:t>
      </w:r>
      <w:r w:rsidR="00920DCC" w:rsidRPr="00767240">
        <w:rPr>
          <w:rFonts w:hint="eastAsia"/>
        </w:rPr>
        <w:t>定义为学习率</w:t>
      </w:r>
      <w:r w:rsidR="00AB0FD1" w:rsidRPr="00767240">
        <w:rPr>
          <w:rFonts w:hint="eastAsia"/>
        </w:rPr>
        <w:t>，即</w:t>
      </w:r>
    </w:p>
    <w:p w14:paraId="48BCC79F" w14:textId="5ABF1446" w:rsidR="00B8142D" w:rsidRPr="00767240" w:rsidRDefault="006046B6"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trlPr>
                        <w:ins w:id="9" w:author="Liu xg" w:date="2021-06-23T17:47:00Z">
                          <w:rPr>
                            <w:rFonts w:ascii="Cambria Math" w:hAnsi="Cambria Math"/>
                            <w:i/>
                          </w:rPr>
                        </w:ins>
                      </m:ctrlPr>
                    </m:accPr>
                    <m:e>
                      <m:r>
                        <w:ins w:id="10" w:author="Liu xg" w:date="2021-06-23T17:47:00Z">
                          <w:rPr>
                            <w:rFonts w:ascii="Cambria Math" w:hAnsi="Cambria Math"/>
                          </w:rPr>
                          <m:t>R</m:t>
                        </w:ins>
                      </m:r>
                    </m:e>
                  </m:acc>
                  <m:acc>
                    <m:accPr>
                      <m:chr m:val="̃"/>
                      <m:ctrlPr>
                        <w:del w:id="11" w:author="Liu xg" w:date="2021-06-23T17:46:00Z">
                          <w:rPr>
                            <w:rFonts w:ascii="Cambria Math" w:hAnsi="Cambria Math"/>
                            <w:i/>
                          </w:rPr>
                        </w:del>
                      </m:ctrlPr>
                    </m:accPr>
                    <m:e>
                      <m:r>
                        <w:del w:id="12" w:author="Liu xg" w:date="2021-06-23T17:46:00Z">
                          <w:rPr>
                            <w:rFonts w:ascii="Cambria Math" w:hAnsi="Cambria Math"/>
                          </w:rPr>
                          <m:t>R</m:t>
                        </w:del>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del w:id="13" w:author="Liu xg" w:date="2021-06-23T17:47:00Z">
                          <w:rPr>
                            <w:rFonts w:ascii="Cambria Math" w:hAnsi="Cambria Math"/>
                            <w:i/>
                          </w:rPr>
                        </w:del>
                      </m:ctrlPr>
                    </m:accPr>
                    <m:e>
                      <m:r>
                        <w:del w:id="14" w:author="Liu xg" w:date="2021-06-23T17:47:00Z">
                          <w:rPr>
                            <w:rFonts w:ascii="Cambria Math" w:hAnsi="Cambria Math"/>
                          </w:rPr>
                          <m:t>R</m:t>
                        </w:del>
                      </m:r>
                    </m:e>
                  </m:acc>
                  <m:acc>
                    <m:accPr>
                      <m:chr m:val="̃"/>
                      <m:ctrlPr>
                        <w:ins w:id="15" w:author="Liu xg" w:date="2021-06-23T17:46:00Z">
                          <w:rPr>
                            <w:rFonts w:ascii="Cambria Math" w:hAnsi="Cambria Math"/>
                            <w:i/>
                          </w:rPr>
                        </w:ins>
                      </m:ctrlPr>
                    </m:accPr>
                    <m:e>
                      <m:r>
                        <w:ins w:id="16" w:author="Liu xg" w:date="2021-06-23T17:46:00Z">
                          <w:rPr>
                            <w:rFonts w:ascii="Cambria Math" w:hAnsi="Cambria Math"/>
                          </w:rPr>
                          <m:t>R</m:t>
                        </w:ins>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m:t>
          </m:r>
          <m:r>
            <w:rPr>
              <w:rFonts w:ascii="Cambria Math" w:hAnsi="Cambria Math" w:hint="eastAsia"/>
            </w:rPr>
            <m:t>r</m:t>
          </m:r>
        </m:oMath>
      </m:oMathPara>
    </w:p>
    <w:p w14:paraId="0F98A8FA" w14:textId="302A922D" w:rsidR="00AB0FD1" w:rsidRDefault="00D30BAD" w:rsidP="00D30BAD">
      <w:pPr>
        <w:jc w:val="right"/>
        <w:rPr>
          <w:ins w:id="17" w:author="Liu xg" w:date="2021-06-21T20:53:00Z"/>
        </w:rPr>
      </w:pPr>
      <w:ins w:id="18" w:author="Liu xg" w:date="2021-06-21T20:53:00Z">
        <w:r>
          <w:rPr>
            <w:rFonts w:hint="eastAsia"/>
          </w:rPr>
          <w:t>公式</w:t>
        </w:r>
        <w:r>
          <w:rPr>
            <w:rFonts w:hint="eastAsia"/>
          </w:rPr>
          <w:t>3</w:t>
        </w:r>
      </w:ins>
    </w:p>
    <w:p w14:paraId="6C3687E2" w14:textId="3E4ED1AB" w:rsidR="00D30BAD" w:rsidRPr="00767240" w:rsidDel="0053524B" w:rsidRDefault="00D30BAD" w:rsidP="00D30BAD">
      <w:pPr>
        <w:jc w:val="right"/>
        <w:rPr>
          <w:del w:id="19" w:author="Liu xg" w:date="2021-06-24T14:28:00Z"/>
        </w:rPr>
      </w:pPr>
    </w:p>
    <w:p w14:paraId="1954C232" w14:textId="6725786E" w:rsidR="00504409" w:rsidRPr="00767240" w:rsidRDefault="00EB2269" w:rsidP="00E670A9">
      <m:oMath>
        <m:r>
          <w:rPr>
            <w:rFonts w:ascii="Cambria Math" w:hAnsi="Cambria Math"/>
          </w:rPr>
          <m:t>r</m:t>
        </m:r>
      </m:oMath>
      <w:r w:rsidRPr="00767240">
        <w:rPr>
          <w:rFonts w:hint="eastAsia"/>
        </w:rPr>
        <w:t>是基础学习率，大小设置为</w:t>
      </w:r>
      <w:r w:rsidRPr="00767240">
        <w:t>0.001</w:t>
      </w:r>
      <w:r w:rsidRPr="00767240">
        <w:rPr>
          <w:rFonts w:hint="eastAsia"/>
        </w:rPr>
        <w:t>。</w:t>
      </w:r>
      <w:r w:rsidR="00504409" w:rsidRPr="00767240">
        <w:rPr>
          <w:rFonts w:hint="eastAsia"/>
        </w:rPr>
        <w:t>目标收益</w:t>
      </w:r>
      <m:oMath>
        <m:acc>
          <m:accPr>
            <m:ctrlPr>
              <w:rPr>
                <w:rFonts w:ascii="Cambria Math" w:hAnsi="Cambria Math"/>
                <w:i/>
              </w:rPr>
            </m:ctrlPr>
          </m:accPr>
          <m:e>
            <m:r>
              <w:rPr>
                <w:rFonts w:ascii="Cambria Math" w:hAnsi="Cambria Math"/>
              </w:rPr>
              <m:t>R</m:t>
            </m:r>
          </m:e>
        </m:acc>
      </m:oMath>
      <w:r w:rsidR="00504409" w:rsidRPr="00B5059A">
        <w:rPr>
          <w:rFonts w:hint="eastAsia"/>
        </w:rPr>
        <w:t>是一个固定值，每个智能体都有一个目标收益，它反映的是智能体的满足度。也就是说，当目标收益较大时，智能</w:t>
      </w:r>
      <w:proofErr w:type="gramStart"/>
      <w:r w:rsidR="00504409" w:rsidRPr="00B5059A">
        <w:rPr>
          <w:rFonts w:hint="eastAsia"/>
        </w:rPr>
        <w:t>体需要</w:t>
      </w:r>
      <w:proofErr w:type="gramEnd"/>
      <w:r w:rsidR="00504409" w:rsidRPr="00B5059A">
        <w:rPr>
          <w:rFonts w:hint="eastAsia"/>
        </w:rPr>
        <w:t>获得较多的累加收益才能满足。</w:t>
      </w:r>
      <w:r w:rsidR="003F0D33" w:rsidRPr="00B5059A">
        <w:rPr>
          <w:rFonts w:hint="eastAsia"/>
        </w:rPr>
        <w:t>阶段</w:t>
      </w:r>
      <w:r w:rsidR="00D97F75" w:rsidRPr="00767240">
        <w:rPr>
          <w:rFonts w:hint="eastAsia"/>
        </w:rPr>
        <w:t>累积</w:t>
      </w:r>
      <w:r w:rsidR="003F0D33" w:rsidRPr="00767240">
        <w:rPr>
          <w:rFonts w:hint="eastAsia"/>
        </w:rPr>
        <w:t>收益</w:t>
      </w:r>
      <m:oMath>
        <m:acc>
          <m:accPr>
            <m:chr m:val="̃"/>
            <m:ctrlPr>
              <w:rPr>
                <w:rFonts w:ascii="Cambria Math" w:hAnsi="Cambria Math"/>
                <w:i/>
              </w:rPr>
            </m:ctrlPr>
          </m:accPr>
          <m:e>
            <m:r>
              <w:rPr>
                <w:rFonts w:ascii="Cambria Math" w:hAnsi="Cambria Math"/>
              </w:rPr>
              <m:t>R</m:t>
            </m:r>
          </m:e>
        </m:acc>
      </m:oMath>
      <w:r w:rsidR="00504409" w:rsidRPr="00B5059A">
        <w:rPr>
          <w:rFonts w:hint="eastAsia"/>
        </w:rPr>
        <w:t>是智能体在</w:t>
      </w:r>
      <w:del w:id="20" w:author="Liu xg" w:date="2021-06-24T14:23:00Z">
        <w:r w:rsidR="00504409" w:rsidRPr="00B5059A" w:rsidDel="00E4243F">
          <w:rPr>
            <w:rFonts w:hint="eastAsia"/>
          </w:rPr>
          <w:delText>一</w:delText>
        </w:r>
      </w:del>
      <w:r w:rsidR="00504409" w:rsidRPr="00B5059A">
        <w:rPr>
          <w:rFonts w:hint="eastAsia"/>
        </w:rPr>
        <w:t>段时间</w:t>
      </w:r>
      <m:oMath>
        <m:r>
          <w:ins w:id="21" w:author="Liu xg" w:date="2021-06-24T14:22:00Z">
            <w:rPr>
              <w:rFonts w:ascii="Cambria Math" w:hAnsi="Cambria Math" w:cs="Times New Roman"/>
            </w:rPr>
            <m:t>τ</m:t>
          </w:ins>
        </m:r>
      </m:oMath>
      <w:r w:rsidR="00504409" w:rsidRPr="00B5059A">
        <w:rPr>
          <w:rFonts w:hint="eastAsia"/>
        </w:rPr>
        <w:t>内的</w:t>
      </w:r>
      <w:r w:rsidR="00D97F75" w:rsidRPr="00B5059A">
        <w:rPr>
          <w:rFonts w:hint="eastAsia"/>
        </w:rPr>
        <w:t>累积</w:t>
      </w:r>
      <w:r w:rsidR="00504409" w:rsidRPr="00767240">
        <w:rPr>
          <w:rFonts w:hint="eastAsia"/>
        </w:rPr>
        <w:t>奖励值。如果智能体的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小于目标收益，表明这个智能体的目标没有达到，其表现出更多的</w:t>
      </w:r>
      <w:r w:rsidR="007A60BC" w:rsidRPr="00767240">
        <w:t>Exploration</w:t>
      </w:r>
      <w:r w:rsidR="00504409" w:rsidRPr="00767240">
        <w:rPr>
          <w:rFonts w:hint="eastAsia"/>
        </w:rPr>
        <w:t>。当智能体的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接近目标收益，表明智能体的策略达到了它的预期，其表现出更多的</w:t>
      </w:r>
      <w:r w:rsidR="00504409" w:rsidRPr="00767240">
        <w:t>Exploitation</w:t>
      </w:r>
      <w:r w:rsidR="00504409" w:rsidRPr="00767240">
        <w:rPr>
          <w:rFonts w:hint="eastAsia"/>
        </w:rPr>
        <w:t>。</w:t>
      </w:r>
    </w:p>
    <w:p w14:paraId="3FB3C8B4" w14:textId="6F277250" w:rsidR="00920DCC" w:rsidRPr="00767240" w:rsidRDefault="00920DCC" w:rsidP="00E670A9"/>
    <w:p w14:paraId="1718A449" w14:textId="0C24F4C6" w:rsidR="00920DCC" w:rsidRPr="00767240" w:rsidRDefault="00920DCC" w:rsidP="00920DCC">
      <w:r w:rsidRPr="00767240">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2E715E32" w14:textId="4E376799" w:rsidR="00633B6A" w:rsidRPr="00767240" w:rsidRDefault="00633B6A" w:rsidP="00E670A9"/>
    <w:p w14:paraId="3E8E44B4" w14:textId="18808144" w:rsidR="00633B6A" w:rsidRPr="00812EE9" w:rsidRDefault="00E22876" w:rsidP="00633B6A">
      <w:pPr>
        <w:pStyle w:val="3"/>
        <w:rPr>
          <w:rFonts w:ascii="Times New Roman" w:hAnsi="Times New Roman"/>
        </w:rPr>
      </w:pPr>
      <w:r w:rsidRPr="00812EE9">
        <w:rPr>
          <w:rFonts w:ascii="Times New Roman" w:hAnsi="Times New Roman"/>
        </w:rPr>
        <w:t>3</w:t>
      </w:r>
      <w:r w:rsidR="00633B6A" w:rsidRPr="00812EE9">
        <w:rPr>
          <w:rFonts w:ascii="Times New Roman" w:hAnsi="Times New Roman"/>
        </w:rPr>
        <w:t xml:space="preserve">.3 </w:t>
      </w:r>
      <w:r w:rsidR="00633B6A" w:rsidRPr="00812EE9">
        <w:rPr>
          <w:rFonts w:ascii="Times New Roman" w:hAnsi="Times New Roman" w:hint="eastAsia"/>
        </w:rPr>
        <w:t>决策任务</w:t>
      </w:r>
    </w:p>
    <w:p w14:paraId="71920768" w14:textId="0B211D4A" w:rsidR="003F0D33" w:rsidRPr="00767240" w:rsidRDefault="00F0372B" w:rsidP="003F0D33">
      <w:r w:rsidRPr="00B5059A">
        <w:rPr>
          <w:rFonts w:hint="eastAsia"/>
        </w:rPr>
        <w:t>根据</w:t>
      </w:r>
      <w:r w:rsidRPr="00B5059A">
        <w:rPr>
          <w:rFonts w:hint="eastAsia"/>
        </w:rPr>
        <w:t>Hughes</w:t>
      </w:r>
      <w:r w:rsidR="003F72FA">
        <w:fldChar w:fldCharType="begin"/>
      </w:r>
      <w:r w:rsidR="003F72FA">
        <w:instrText xml:space="preserve"> ADDIN EN.CITE &lt;EndNote&gt;&lt;Cite&gt;&lt;Author&gt;Hughes&lt;/Author&gt;&lt;Year&gt;2018&lt;/Year&gt;&lt;RecNum&gt;19&lt;/RecNum&gt;&lt;DisplayText&gt;[8]&lt;/DisplayText&gt;&lt;record&gt;&lt;rec-number&gt;19&lt;/rec-number&gt;&lt;foreign-keys&gt;&lt;key app="EN" db-id="spa92zax4f9exlez50t5adxd22zxvwaafwtr" timestamp="1624610766"&gt;19&lt;/key&gt;&lt;/foreign-keys&gt;&lt;ref-type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rsidR="003F72FA">
        <w:fldChar w:fldCharType="separate"/>
      </w:r>
      <w:r w:rsidR="003F72FA">
        <w:rPr>
          <w:noProof/>
        </w:rPr>
        <w:t>[8]</w:t>
      </w:r>
      <w:r w:rsidR="003F72FA">
        <w:fldChar w:fldCharType="end"/>
      </w:r>
      <w:r w:rsidRPr="00767240">
        <w:rPr>
          <w:rFonts w:hint="eastAsia"/>
        </w:rPr>
        <w:t>等（</w:t>
      </w:r>
      <w:r w:rsidRPr="00767240">
        <w:t>2018</w:t>
      </w:r>
      <w:r w:rsidRPr="00767240">
        <w:rPr>
          <w:rFonts w:hint="eastAsia"/>
        </w:rPr>
        <w:t>）的资源采集任务，我们</w:t>
      </w:r>
      <w:r w:rsidR="003F0D33" w:rsidRPr="00767240">
        <w:rPr>
          <w:rFonts w:hint="eastAsia"/>
        </w:rPr>
        <w:t>设计了</w:t>
      </w:r>
      <w:r w:rsidRPr="00767240">
        <w:rPr>
          <w:rFonts w:hint="eastAsia"/>
        </w:rPr>
        <w:t>一个类似</w:t>
      </w:r>
      <w:r w:rsidR="00AE4BE0" w:rsidRPr="00767240">
        <w:rPr>
          <w:rFonts w:hint="eastAsia"/>
        </w:rPr>
        <w:t>的</w:t>
      </w:r>
      <w:r w:rsidRPr="00767240">
        <w:rPr>
          <w:rFonts w:hint="eastAsia"/>
        </w:rPr>
        <w:t>跨期</w:t>
      </w:r>
      <w:r w:rsidR="00AE4BE0" w:rsidRPr="00767240">
        <w:rPr>
          <w:rFonts w:hint="eastAsia"/>
        </w:rPr>
        <w:t>社会</w:t>
      </w:r>
      <w:r w:rsidR="003F0D33" w:rsidRPr="00767240">
        <w:rPr>
          <w:rFonts w:hint="eastAsia"/>
        </w:rPr>
        <w:t>困境任务</w:t>
      </w:r>
      <w:r w:rsidRPr="00767240">
        <w:rPr>
          <w:rFonts w:hint="eastAsia"/>
        </w:rPr>
        <w:t>。</w:t>
      </w:r>
      <w:r w:rsidR="003F0D33" w:rsidRPr="00767240">
        <w:rPr>
          <w:rFonts w:hint="eastAsia"/>
        </w:rPr>
        <w:t>任务环境中包含</w:t>
      </w:r>
      <w:r w:rsidRPr="00767240">
        <w:rPr>
          <w:rFonts w:hint="eastAsia"/>
        </w:rPr>
        <w:t>两个价值不同的资源区域，即苹果区和垃圾区</w:t>
      </w:r>
      <w:r w:rsidR="003F0D33" w:rsidRPr="00767240">
        <w:rPr>
          <w:rFonts w:hint="eastAsia"/>
        </w:rPr>
        <w:t>。环境地图大小</w:t>
      </w:r>
      <w:r w:rsidR="003F0D33" w:rsidRPr="00767240">
        <w:rPr>
          <w:i/>
          <w:iCs w:val="0"/>
        </w:rPr>
        <w:t>S</w:t>
      </w:r>
      <w:r w:rsidR="003F0D33" w:rsidRPr="00767240">
        <w:rPr>
          <w:rFonts w:hint="eastAsia"/>
        </w:rPr>
        <w:t>为</w:t>
      </w:r>
      <w:r w:rsidR="003F0D33" w:rsidRPr="00767240">
        <w:t>12*20</w:t>
      </w:r>
      <w:r w:rsidR="003F0D33" w:rsidRPr="00767240">
        <w:rPr>
          <w:rFonts w:hint="eastAsia"/>
        </w:rPr>
        <w:t>个单位，垃圾</w:t>
      </w:r>
      <w:r w:rsidR="00ED4D0D" w:rsidRPr="00767240">
        <w:rPr>
          <w:rFonts w:hint="eastAsia"/>
        </w:rPr>
        <w:t>分布</w:t>
      </w:r>
      <w:r w:rsidR="003F0D33" w:rsidRPr="00767240">
        <w:rPr>
          <w:rFonts w:hint="eastAsia"/>
        </w:rPr>
        <w:t>在环境的上半部区域，苹果</w:t>
      </w:r>
      <w:r w:rsidR="00ED4D0D" w:rsidRPr="00767240">
        <w:rPr>
          <w:rFonts w:hint="eastAsia"/>
        </w:rPr>
        <w:t>分布</w:t>
      </w:r>
      <w:r w:rsidR="003F0D33" w:rsidRPr="00767240">
        <w:rPr>
          <w:rFonts w:hint="eastAsia"/>
        </w:rPr>
        <w:t>在环境的下半部区域。垃圾在其</w:t>
      </w:r>
      <w:r w:rsidR="00ED4D0D" w:rsidRPr="00767240">
        <w:rPr>
          <w:rFonts w:hint="eastAsia"/>
        </w:rPr>
        <w:t>所在</w:t>
      </w:r>
      <w:r w:rsidR="003F0D33" w:rsidRPr="00767240">
        <w:rPr>
          <w:rFonts w:hint="eastAsia"/>
        </w:rPr>
        <w:t>单位内以概率</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ED4D0D" w:rsidRPr="00B5059A">
        <w:rPr>
          <w:rFonts w:hint="eastAsia"/>
        </w:rPr>
        <w:t>出现</w:t>
      </w:r>
      <w:r w:rsidR="003F0D33" w:rsidRPr="00767240">
        <w:rPr>
          <w:rFonts w:hint="eastAsia"/>
        </w:rPr>
        <w:t>，环境中垃圾的数量记为</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B5059A">
        <w:rPr>
          <w:rFonts w:hint="eastAsia"/>
        </w:rPr>
        <w:t>。</w:t>
      </w:r>
      <w:r w:rsidR="003F0D33" w:rsidRPr="00767240">
        <w:rPr>
          <w:rFonts w:hint="eastAsia"/>
        </w:rPr>
        <w:t>苹果在其</w:t>
      </w:r>
      <w:r w:rsidR="00ED4D0D" w:rsidRPr="00767240">
        <w:rPr>
          <w:rFonts w:hint="eastAsia"/>
        </w:rPr>
        <w:t>所在</w:t>
      </w:r>
      <w:r w:rsidR="003F0D33" w:rsidRPr="00767240">
        <w:rPr>
          <w:rFonts w:hint="eastAsia"/>
        </w:rPr>
        <w:t>单位内以概率</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ED4D0D" w:rsidRPr="00B5059A">
        <w:rPr>
          <w:rFonts w:hint="eastAsia"/>
        </w:rPr>
        <w:t>出现</w:t>
      </w:r>
      <w:r w:rsidR="003F0D33" w:rsidRPr="00767240">
        <w:rPr>
          <w:rFonts w:hint="eastAsia"/>
        </w:rPr>
        <w:t>，环境中苹果的数量记为</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3F0D33" w:rsidRPr="00B5059A">
        <w:rPr>
          <w:rFonts w:hint="eastAsia"/>
        </w:rPr>
        <w:t>。苹果的增长率与垃圾的数量呈负相关，其关系为</w:t>
      </w:r>
      <w:r w:rsidR="003F0D33" w:rsidRPr="00767240">
        <w:t>:</w:t>
      </w:r>
    </w:p>
    <w:p w14:paraId="0A330976" w14:textId="0307EA82" w:rsidR="003F0D33" w:rsidRPr="00D30BAD" w:rsidRDefault="006046B6" w:rsidP="003F0D33">
      <w:pPr>
        <w:rPr>
          <w:ins w:id="22" w:author="Liu xg" w:date="2021-06-21T20:53:00Z"/>
        </w:rPr>
      </w:pPr>
      <m:oMathPara>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1BC2503" w14:textId="46D72EFA" w:rsidR="00D30BAD" w:rsidRDefault="00D30BAD" w:rsidP="00D30BAD">
      <w:pPr>
        <w:jc w:val="right"/>
        <w:rPr>
          <w:ins w:id="23" w:author="Liu xg" w:date="2021-06-21T20:54:00Z"/>
        </w:rPr>
      </w:pPr>
      <w:ins w:id="24" w:author="Liu xg" w:date="2021-06-21T20:54:00Z">
        <w:r>
          <w:rPr>
            <w:rFonts w:hint="eastAsia"/>
          </w:rPr>
          <w:t>公式</w:t>
        </w:r>
        <w:r>
          <w:rPr>
            <w:rFonts w:hint="eastAsia"/>
          </w:rPr>
          <w:t>4</w:t>
        </w:r>
      </w:ins>
    </w:p>
    <w:p w14:paraId="48320037" w14:textId="5D4A71E9" w:rsidR="00D30BAD" w:rsidRPr="00767240" w:rsidDel="0039541B" w:rsidRDefault="00D30BAD" w:rsidP="00D30BAD">
      <w:pPr>
        <w:jc w:val="right"/>
        <w:rPr>
          <w:del w:id="25" w:author="Liu xg" w:date="2021-06-25T16:46:00Z"/>
        </w:rPr>
      </w:pPr>
    </w:p>
    <w:p w14:paraId="62FEA970" w14:textId="62552BC8" w:rsidR="003F0D33" w:rsidRPr="00767240" w:rsidRDefault="003F0D33" w:rsidP="003F0D33">
      <w:r w:rsidRPr="00767240">
        <w:rPr>
          <w:rFonts w:hint="eastAsia"/>
        </w:rPr>
        <w:t>其中</w:t>
      </w:r>
      <m:oMath>
        <m:r>
          <w:rPr>
            <w:rFonts w:ascii="Cambria Math" w:hAnsi="Cambria Math"/>
          </w:rPr>
          <m:t>σ</m:t>
        </m:r>
      </m:oMath>
      <w:r w:rsidRPr="00767240">
        <w:rPr>
          <w:rFonts w:hint="eastAsia"/>
        </w:rPr>
        <w:t>是苹果的最大增长率，</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oMath>
      <w:r w:rsidRPr="00B5059A">
        <w:rPr>
          <w:rFonts w:hint="eastAsia"/>
        </w:rPr>
        <w:t>是地图中垃圾区域的一半</w:t>
      </w:r>
      <w:r w:rsidRPr="00767240">
        <w:rPr>
          <w:rFonts w:hint="eastAsia"/>
        </w:rPr>
        <w:t>大小。</w:t>
      </w:r>
    </w:p>
    <w:p w14:paraId="669FF32A" w14:textId="77777777" w:rsidR="00F0372B" w:rsidRPr="00767240" w:rsidRDefault="00F0372B" w:rsidP="003F0D33"/>
    <w:p w14:paraId="5EB72905" w14:textId="7314AD7B" w:rsidR="003F0D33" w:rsidRPr="00767240" w:rsidRDefault="00ED4D0D" w:rsidP="00A65B54">
      <w:r w:rsidRPr="00767240">
        <w:rPr>
          <w:rFonts w:hint="eastAsia"/>
        </w:rPr>
        <w:t>环境中分布若干数量的智能体，</w:t>
      </w:r>
      <w:r w:rsidR="00A65B54" w:rsidRPr="00767240">
        <w:rPr>
          <w:rFonts w:hint="eastAsia"/>
        </w:rPr>
        <w:t>智能体通过在环境中的移动，要么收获所在位置的奖励，要么清理所在位置的垃圾。智能体收获苹果的收益记为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A65B54" w:rsidRPr="00B5059A">
        <w:rPr>
          <w:rFonts w:hint="eastAsia"/>
        </w:rPr>
        <w:t>，</w:t>
      </w:r>
      <w:r w:rsidR="00A65B54" w:rsidRPr="00767240">
        <w:rPr>
          <w:rFonts w:hint="eastAsia"/>
        </w:rPr>
        <w:t>而清理垃圾的收益记为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00A65B54" w:rsidRPr="00B5059A">
        <w:rPr>
          <w:rFonts w:hint="eastAsia"/>
        </w:rPr>
        <w:t>。智能体的目的是获取最多的收益。</w:t>
      </w:r>
      <w:r w:rsidR="003F0D33" w:rsidRPr="00767240">
        <w:rPr>
          <w:rFonts w:hint="eastAsia"/>
        </w:rPr>
        <w:t>在该任务中，</w:t>
      </w:r>
      <w:r w:rsidRPr="00767240">
        <w:rPr>
          <w:rFonts w:hint="eastAsia"/>
        </w:rPr>
        <w:t>各个</w:t>
      </w:r>
      <w:r w:rsidR="003F0D33" w:rsidRPr="00767240">
        <w:rPr>
          <w:rFonts w:hint="eastAsia"/>
        </w:rPr>
        <w:t>智能体仅能</w:t>
      </w:r>
      <w:r w:rsidR="00D437E7" w:rsidRPr="00767240">
        <w:rPr>
          <w:rFonts w:hint="eastAsia"/>
        </w:rPr>
        <w:t>感知其周围有限视野内的</w:t>
      </w:r>
      <w:r w:rsidR="00A65B54" w:rsidRPr="00767240">
        <w:rPr>
          <w:rFonts w:hint="eastAsia"/>
        </w:rPr>
        <w:t>信息</w:t>
      </w:r>
      <w:r w:rsidR="00D437E7" w:rsidRPr="00767240">
        <w:rPr>
          <w:rFonts w:hint="eastAsia"/>
        </w:rPr>
        <w:t>，</w:t>
      </w:r>
      <w:r w:rsidR="00F32804" w:rsidRPr="00767240">
        <w:rPr>
          <w:rFonts w:hint="eastAsia"/>
        </w:rPr>
        <w:t>智能体的视野</w:t>
      </w:r>
      <w:r w:rsidR="0082176B" w:rsidRPr="00767240">
        <w:rPr>
          <w:rFonts w:hint="eastAsia"/>
        </w:rPr>
        <w:t>范围</w:t>
      </w:r>
      <w:r w:rsidR="00F32804" w:rsidRPr="00767240">
        <w:rPr>
          <w:rFonts w:hint="eastAsia"/>
        </w:rPr>
        <w:t>大小</w:t>
      </w:r>
      <w:r w:rsidR="0082176B" w:rsidRPr="00767240">
        <w:rPr>
          <w:rFonts w:hint="eastAsia"/>
        </w:rPr>
        <w:t>记</w:t>
      </w:r>
      <w:r w:rsidR="00F32804" w:rsidRPr="00767240">
        <w:rPr>
          <w:rFonts w:hint="eastAsia"/>
        </w:rPr>
        <w:t>为</w:t>
      </w:r>
      <m:oMath>
        <m:r>
          <w:rPr>
            <w:rFonts w:ascii="Cambria Math" w:hAnsi="Cambria Math"/>
          </w:rPr>
          <m:t>v</m:t>
        </m:r>
      </m:oMath>
      <w:r w:rsidR="00A65B54" w:rsidRPr="00767240">
        <w:rPr>
          <w:rFonts w:hint="eastAsia"/>
        </w:rPr>
        <w:t>。</w:t>
      </w:r>
    </w:p>
    <w:p w14:paraId="16F6AFEC" w14:textId="77777777" w:rsidR="00ED4D0D" w:rsidRPr="00767240" w:rsidRDefault="00ED4D0D" w:rsidP="003F0D33"/>
    <w:p w14:paraId="38437A21" w14:textId="531B242D" w:rsidR="0082176B" w:rsidRPr="00767240" w:rsidRDefault="003F0D33" w:rsidP="003F0D33">
      <w:r w:rsidRPr="00767240">
        <w:rPr>
          <w:rFonts w:hint="eastAsia"/>
        </w:rPr>
        <w:t>该决策任务的困境如下，</w:t>
      </w:r>
      <w:r w:rsidR="0082176B" w:rsidRPr="00767240">
        <w:rPr>
          <w:rFonts w:hint="eastAsia"/>
        </w:rPr>
        <w:t>苹果和垃圾的增长相互影响。由于苹果的收益大于垃圾的收益，</w:t>
      </w:r>
      <w:r w:rsidR="00D103F1" w:rsidRPr="00767240">
        <w:rPr>
          <w:rFonts w:hint="eastAsia"/>
        </w:rPr>
        <w:t>智能体的个体策略会倾向采苹果而非清理垃圾。然而，苹果数量的减少会导致垃圾数量的增加，从而抑制苹果出现的概率。因此，对智能体群体而言，需要一部分智能</w:t>
      </w:r>
      <w:proofErr w:type="gramStart"/>
      <w:r w:rsidR="00D103F1" w:rsidRPr="00767240">
        <w:rPr>
          <w:rFonts w:hint="eastAsia"/>
        </w:rPr>
        <w:t>体清理</w:t>
      </w:r>
      <w:proofErr w:type="gramEnd"/>
      <w:r w:rsidR="00D103F1" w:rsidRPr="00767240">
        <w:rPr>
          <w:rFonts w:hint="eastAsia"/>
        </w:rPr>
        <w:t>垃圾，一部分智能体采集苹果，才能获得对整体而言最多的收益。</w:t>
      </w:r>
    </w:p>
    <w:p w14:paraId="7826E3DF" w14:textId="2ADAB89F" w:rsidR="003F0D33" w:rsidRPr="00767240" w:rsidRDefault="003F0D33" w:rsidP="003F0D33"/>
    <w:p w14:paraId="0700D2DC" w14:textId="50CEABA0" w:rsidR="003F0D33" w:rsidRPr="00B5059A" w:rsidRDefault="0052172C" w:rsidP="003F0D33">
      <w:pPr>
        <w:keepNext/>
        <w:jc w:val="center"/>
      </w:pPr>
      <w:r w:rsidRPr="00B5059A">
        <w:rPr>
          <w:noProof/>
        </w:rPr>
        <w:drawing>
          <wp:inline distT="0" distB="0" distL="0" distR="0" wp14:anchorId="5D77801C" wp14:editId="4C7AA0FE">
            <wp:extent cx="45792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p>
    <w:p w14:paraId="72A48A55" w14:textId="5A6007FF" w:rsidR="00633B6A" w:rsidRPr="00767240" w:rsidRDefault="003F0D33" w:rsidP="003F0D33">
      <w:pPr>
        <w:pStyle w:val="ac"/>
        <w:jc w:val="center"/>
        <w:rPr>
          <w:rFonts w:ascii="Times New Roman" w:eastAsia="宋体" w:hAnsi="Times New Roman"/>
          <w:sz w:val="18"/>
          <w:szCs w:val="18"/>
        </w:rPr>
      </w:pPr>
      <w:r w:rsidRPr="00812EE9">
        <w:rPr>
          <w:rFonts w:ascii="Times New Roman" w:eastAsia="宋体" w:hAnsi="Times New Roman"/>
          <w:sz w:val="18"/>
          <w:szCs w:val="18"/>
        </w:rPr>
        <w:t>图</w:t>
      </w:r>
      <w:r w:rsidRPr="00812EE9">
        <w:rPr>
          <w:rFonts w:ascii="Times New Roman" w:eastAsia="宋体" w:hAnsi="Times New Roman" w:cs="Times New Roman"/>
          <w:sz w:val="18"/>
          <w:szCs w:val="18"/>
        </w:rPr>
        <w:fldChar w:fldCharType="begin"/>
      </w:r>
      <w:r w:rsidRPr="00812EE9">
        <w:rPr>
          <w:rFonts w:ascii="Times New Roman" w:eastAsia="宋体" w:hAnsi="Times New Roman" w:cs="Times New Roman"/>
          <w:sz w:val="18"/>
          <w:szCs w:val="18"/>
        </w:rPr>
        <w:instrText xml:space="preserve"> SEQ </w:instrText>
      </w:r>
      <w:r w:rsidRPr="00812EE9">
        <w:rPr>
          <w:rFonts w:ascii="Times New Roman" w:eastAsia="宋体" w:hAnsi="Times New Roman" w:cs="Times New Roman" w:hint="eastAsia"/>
          <w:sz w:val="18"/>
          <w:szCs w:val="18"/>
        </w:rPr>
        <w:instrText>图</w:instrText>
      </w:r>
      <w:r w:rsidRPr="00812EE9">
        <w:rPr>
          <w:rFonts w:ascii="Times New Roman" w:eastAsia="宋体" w:hAnsi="Times New Roman" w:cs="Times New Roman"/>
          <w:sz w:val="18"/>
          <w:szCs w:val="18"/>
        </w:rPr>
        <w:instrText xml:space="preserve"> \* ARABIC </w:instrText>
      </w:r>
      <w:r w:rsidRPr="00812EE9">
        <w:rPr>
          <w:rFonts w:ascii="Times New Roman" w:eastAsia="宋体" w:hAnsi="Times New Roman" w:cs="Times New Roman"/>
          <w:sz w:val="18"/>
          <w:szCs w:val="18"/>
        </w:rPr>
        <w:fldChar w:fldCharType="separate"/>
      </w:r>
      <w:r w:rsidR="00FE72F2">
        <w:rPr>
          <w:rFonts w:ascii="Times New Roman" w:eastAsia="宋体" w:hAnsi="Times New Roman" w:cs="Times New Roman"/>
          <w:noProof/>
          <w:sz w:val="18"/>
          <w:szCs w:val="18"/>
        </w:rPr>
        <w:t>1</w:t>
      </w:r>
      <w:r w:rsidRPr="00812EE9">
        <w:rPr>
          <w:rFonts w:ascii="Times New Roman" w:eastAsia="宋体" w:hAnsi="Times New Roman" w:cs="Times New Roman"/>
          <w:sz w:val="18"/>
          <w:szCs w:val="18"/>
        </w:rPr>
        <w:fldChar w:fldCharType="end"/>
      </w:r>
      <w:r w:rsidRPr="00812EE9">
        <w:rPr>
          <w:rFonts w:ascii="Times New Roman" w:eastAsia="宋体" w:hAnsi="Times New Roman" w:cs="Times New Roman"/>
          <w:sz w:val="18"/>
          <w:szCs w:val="18"/>
        </w:rPr>
        <w:t>.</w:t>
      </w:r>
      <w:r w:rsidRPr="00B5059A">
        <w:rPr>
          <w:rFonts w:ascii="Times New Roman" w:eastAsia="宋体" w:hAnsi="Times New Roman"/>
          <w:sz w:val="18"/>
          <w:szCs w:val="18"/>
        </w:rPr>
        <w:t xml:space="preserve"> </w:t>
      </w:r>
      <w:r w:rsidRPr="00B5059A">
        <w:rPr>
          <w:rFonts w:ascii="Times New Roman" w:eastAsia="宋体" w:hAnsi="Times New Roman" w:hint="eastAsia"/>
          <w:sz w:val="18"/>
          <w:szCs w:val="18"/>
        </w:rPr>
        <w:t>游戏地图</w:t>
      </w:r>
    </w:p>
    <w:p w14:paraId="42DEF779" w14:textId="77777777" w:rsidR="00705B8E" w:rsidRPr="00767240" w:rsidRDefault="00705B8E"/>
    <w:p w14:paraId="707C99A1" w14:textId="53073660" w:rsidR="00910A4C" w:rsidRPr="00767240" w:rsidRDefault="00763058" w:rsidP="00910A4C">
      <w:r w:rsidRPr="00767240">
        <w:rPr>
          <w:rFonts w:hint="eastAsia"/>
        </w:rPr>
        <w:t>由于垃圾与苹果的生长并不平衡，多智能体在清理垃圾时清理视野范围内所有的垃圾</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B5059A">
        <w:rPr>
          <w:rFonts w:hint="eastAsia"/>
        </w:rPr>
        <w:t>，</w:t>
      </w:r>
      <w:r w:rsidR="00146037" w:rsidRPr="00767240">
        <w:rPr>
          <w:rFonts w:hint="eastAsia"/>
        </w:rPr>
        <w:t>而</w:t>
      </w:r>
      <w:r w:rsidRPr="00767240">
        <w:rPr>
          <w:rFonts w:hint="eastAsia"/>
        </w:rPr>
        <w:t>采集苹果时只采集当前位置的苹果。因此，智能</w:t>
      </w:r>
      <w:proofErr w:type="gramStart"/>
      <w:r w:rsidRPr="00767240">
        <w:rPr>
          <w:rFonts w:hint="eastAsia"/>
        </w:rPr>
        <w:t>体清理</w:t>
      </w:r>
      <w:proofErr w:type="gramEnd"/>
      <w:r w:rsidRPr="00767240">
        <w:rPr>
          <w:rFonts w:hint="eastAsia"/>
        </w:rPr>
        <w:t>垃圾获得的实际奖励为</w:t>
      </w:r>
      <m:oMath>
        <m:sSub>
          <m:sSubPr>
            <m:ctrlPr>
              <w:rPr>
                <w:rFonts w:ascii="Cambria Math" w:hAnsi="Cambria Math"/>
                <w:i/>
              </w:rPr>
            </m:ctrlPr>
          </m:sSubPr>
          <m:e>
            <m:r>
              <w:rPr>
                <w:rFonts w:ascii="Cambria Math" w:hAnsi="Cambria Math"/>
              </w:rPr>
              <m:t>reward</m:t>
            </m:r>
          </m:e>
          <m:sub>
            <m:r>
              <w:rPr>
                <w:rFonts w:ascii="Cambria Math" w:hAnsi="Cambria Math"/>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Pr="00B5059A">
        <w:t xml:space="preserve">, </w:t>
      </w:r>
      <w:r w:rsidRPr="00767240">
        <w:rPr>
          <w:rFonts w:hint="eastAsia"/>
        </w:rPr>
        <w:t>采集苹果获得的实际奖励为</w:t>
      </w:r>
      <m:oMath>
        <m:sSub>
          <m:sSubPr>
            <m:ctrlPr>
              <w:rPr>
                <w:rFonts w:ascii="Cambria Math" w:hAnsi="Cambria Math"/>
                <w:i/>
              </w:rPr>
            </m:ctrlPr>
          </m:sSubPr>
          <m:e>
            <m:r>
              <w:rPr>
                <w:rFonts w:ascii="Cambria Math" w:hAnsi="Cambria Math"/>
              </w:rPr>
              <m:t>reward</m:t>
            </m:r>
          </m:e>
          <m:sub>
            <m:r>
              <w:rPr>
                <w:rFonts w:ascii="Cambria Math" w:hAnsi="Cambria Math"/>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B5059A">
        <w:rPr>
          <w:rFonts w:hint="eastAsia"/>
        </w:rPr>
        <w:t>。</w:t>
      </w:r>
      <w:r w:rsidR="00345116" w:rsidRPr="00767240">
        <w:rPr>
          <w:rFonts w:hint="eastAsia"/>
        </w:rPr>
        <w:t>决策任务中设定</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00146037" w:rsidRPr="00B5059A">
        <w:rPr>
          <w:rFonts w:hint="eastAsia"/>
        </w:rPr>
        <w:t>，表示智能体在时间跨度</w:t>
      </w:r>
      <m:oMath>
        <m:r>
          <w:rPr>
            <w:rFonts w:ascii="Cambria Math" w:hAnsi="Cambria Math" w:cs="Times New Roman"/>
          </w:rPr>
          <m:t>τ</m:t>
        </m:r>
      </m:oMath>
      <w:r w:rsidR="00146037" w:rsidRPr="00767240">
        <w:rPr>
          <w:rFonts w:hint="eastAsia"/>
        </w:rPr>
        <w:t>内的总收益。</w:t>
      </w:r>
    </w:p>
    <w:p w14:paraId="56BDD4A5" w14:textId="77777777" w:rsidR="00D16F2D" w:rsidRPr="00767240" w:rsidRDefault="00D16F2D" w:rsidP="00910A4C"/>
    <w:p w14:paraId="6C2ADA4E" w14:textId="740130F1" w:rsidR="00910A4C" w:rsidRPr="00767240" w:rsidRDefault="00910A4C" w:rsidP="003F0D33">
      <w:r w:rsidRPr="00767240">
        <w:rPr>
          <w:rFonts w:hint="eastAsia"/>
        </w:rPr>
        <w:t>虽然个体在策略任务中无法直接获取其他智能体的信息，但个体对环境造成的变化会影响其他智能体所观察到的信息。因此，</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0095670E" w:rsidRPr="00B5059A">
        <w:rPr>
          <w:rFonts w:hint="eastAsia"/>
        </w:rPr>
        <w:t>还</w:t>
      </w:r>
      <w:r w:rsidRPr="00767240">
        <w:rPr>
          <w:rFonts w:hint="eastAsia"/>
        </w:rPr>
        <w:t>反映出了其他智能体</w:t>
      </w:r>
      <w:r w:rsidR="0095670E" w:rsidRPr="00767240">
        <w:rPr>
          <w:rFonts w:hint="eastAsia"/>
        </w:rPr>
        <w:t>间接地</w:t>
      </w:r>
      <w:r w:rsidRPr="00767240">
        <w:rPr>
          <w:rFonts w:hint="eastAsia"/>
        </w:rPr>
        <w:t>对个体在某一阶段内收益的影响。</w:t>
      </w:r>
    </w:p>
    <w:p w14:paraId="6CBF7DF1" w14:textId="77777777" w:rsidR="00D16F2D" w:rsidRPr="00767240" w:rsidRDefault="00D16F2D" w:rsidP="003F0D33"/>
    <w:p w14:paraId="571037F6" w14:textId="31CC233C" w:rsidR="003F0D33" w:rsidRPr="00767240" w:rsidRDefault="00146037" w:rsidP="003F0D33">
      <w:r w:rsidRPr="00767240">
        <w:rPr>
          <w:rFonts w:hint="eastAsia"/>
        </w:rPr>
        <w:t>仿真中，环境中随机放置了</w:t>
      </w:r>
      <w:r w:rsidRPr="00767240">
        <w:t>6</w:t>
      </w:r>
      <w:r w:rsidRPr="00767240">
        <w:rPr>
          <w:rFonts w:hint="eastAsia"/>
        </w:rPr>
        <w:t>个智能体</w:t>
      </w:r>
      <m:oMath>
        <m:r>
          <w:rPr>
            <w:rFonts w:ascii="Cambria Math" w:hAnsi="Cambria Math"/>
          </w:rPr>
          <m:t>Agen</m:t>
        </m:r>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1~6</m:t>
            </m:r>
          </m:sub>
        </m:sSub>
      </m:oMath>
      <w:r w:rsidR="00E216FF" w:rsidRPr="00B5059A">
        <w:rPr>
          <w:rFonts w:hint="eastAsia"/>
        </w:rPr>
        <w:t>，它们各自的学习函数见</w:t>
      </w:r>
      <w:ins w:id="26" w:author="Liu xg" w:date="2021-06-21T20:55:00Z">
        <w:r w:rsidR="00D30BAD">
          <w:rPr>
            <w:rFonts w:hint="eastAsia"/>
          </w:rPr>
          <w:t>公</w:t>
        </w:r>
      </w:ins>
      <w:r w:rsidR="00E216FF" w:rsidRPr="00B5059A">
        <w:rPr>
          <w:rFonts w:hint="eastAsia"/>
        </w:rPr>
        <w:t>式</w:t>
      </w:r>
      <w:ins w:id="27" w:author="Liu xg" w:date="2021-06-21T20:55:00Z">
        <w:r w:rsidR="00D30BAD">
          <w:rPr>
            <w:rFonts w:hint="eastAsia"/>
          </w:rPr>
          <w:t>1</w:t>
        </w:r>
      </w:ins>
      <w:del w:id="28" w:author="Liu xg" w:date="2021-06-21T20:55:00Z">
        <w:r w:rsidR="00E216FF" w:rsidRPr="00767240" w:rsidDel="00D30BAD">
          <w:delText>X</w:delText>
        </w:r>
      </w:del>
      <w:r w:rsidRPr="00B5059A">
        <w:rPr>
          <w:rFonts w:hint="eastAsia"/>
        </w:rPr>
        <w:t>。</w:t>
      </w:r>
      <w:r w:rsidR="00BD55AC" w:rsidRPr="00767240">
        <w:rPr>
          <w:rFonts w:hint="eastAsia"/>
        </w:rPr>
        <w:t>我们将地图中每个单元格的位置映射到</w:t>
      </w:r>
      <m:oMath>
        <m:r>
          <w:rPr>
            <w:rFonts w:ascii="Cambria Math" w:hAnsi="Cambria Math"/>
          </w:rPr>
          <m:t>[-120, 120]</m:t>
        </m:r>
      </m:oMath>
      <w:r w:rsidR="00BD55AC" w:rsidRPr="00767240">
        <w:rPr>
          <w:rFonts w:hint="eastAsia"/>
        </w:rPr>
        <w:t>区间内，其中</w:t>
      </w:r>
      <m:oMath>
        <m:r>
          <w:rPr>
            <w:rFonts w:ascii="Cambria Math" w:hAnsi="Cambria Math"/>
          </w:rPr>
          <m:t>[0, 120]</m:t>
        </m:r>
      </m:oMath>
      <w:r w:rsidR="00BD55AC" w:rsidRPr="00767240">
        <w:rPr>
          <w:rFonts w:hint="eastAsia"/>
        </w:rPr>
        <w:t>表示垃圾区域</w:t>
      </w:r>
      <w:r w:rsidR="005A1BCF" w:rsidRPr="00767240">
        <w:rPr>
          <w:rFonts w:hint="eastAsia"/>
        </w:rPr>
        <w:t>内</w:t>
      </w:r>
      <w:r w:rsidR="00BD55AC" w:rsidRPr="00767240">
        <w:rPr>
          <w:rFonts w:hint="eastAsia"/>
        </w:rPr>
        <w:t>的单元格，</w:t>
      </w:r>
      <m:oMath>
        <m:r>
          <w:rPr>
            <w:rFonts w:ascii="Cambria Math" w:hAnsi="Cambria Math"/>
          </w:rPr>
          <m:t>[-1, -120]</m:t>
        </m:r>
      </m:oMath>
      <w:r w:rsidR="00BD55AC" w:rsidRPr="00767240">
        <w:rPr>
          <w:rFonts w:hint="eastAsia"/>
        </w:rPr>
        <w:t>表示苹果区域</w:t>
      </w:r>
      <w:r w:rsidR="005A1BCF" w:rsidRPr="00767240">
        <w:rPr>
          <w:rFonts w:hint="eastAsia"/>
        </w:rPr>
        <w:t>内</w:t>
      </w:r>
      <w:r w:rsidR="00BD55AC" w:rsidRPr="00767240">
        <w:rPr>
          <w:rFonts w:hint="eastAsia"/>
        </w:rPr>
        <w:t>的单元格</w:t>
      </w:r>
      <w:r w:rsidR="00D16F2D" w:rsidRPr="00767240">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BD55AC" w:rsidRPr="00B5059A">
        <w:rPr>
          <w:rFonts w:hint="eastAsia"/>
        </w:rPr>
        <w:t>表示每个</w:t>
      </w:r>
      <w:r w:rsidR="00BD55AC" w:rsidRPr="00B5059A">
        <w:rPr>
          <w:rFonts w:hint="eastAsia"/>
        </w:rPr>
        <w:t>Agent</w:t>
      </w:r>
      <w:r w:rsidR="00BD55AC" w:rsidRPr="00B5059A">
        <w:rPr>
          <w:rFonts w:hint="eastAsia"/>
        </w:rPr>
        <w:t>在环境中的初始位置</w:t>
      </w:r>
      <w:r w:rsidR="009C449F" w:rsidRPr="00767240">
        <w:rPr>
          <w:rFonts w:hint="eastAsia"/>
        </w:rPr>
        <w:t>，且</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∈[-120,120]</m:t>
        </m:r>
      </m:oMath>
      <w:r w:rsidR="00BD55AC" w:rsidRPr="00B5059A">
        <w:rPr>
          <w:rFonts w:hint="eastAsia"/>
        </w:rPr>
        <w:t>。</w:t>
      </w:r>
      <w:r w:rsidR="00A65B54" w:rsidRPr="00B5059A">
        <w:rPr>
          <w:rFonts w:hint="eastAsia"/>
        </w:rPr>
        <w:t>每个</w:t>
      </w:r>
      <w:r w:rsidR="00A65B54" w:rsidRPr="00767240">
        <w:t>episode</w:t>
      </w:r>
      <w:r w:rsidR="00A65B54" w:rsidRPr="00767240">
        <w:rPr>
          <w:rFonts w:hint="eastAsia"/>
        </w:rPr>
        <w:t>任务中每一个</w:t>
      </w:r>
      <w:r w:rsidR="00A65B54" w:rsidRPr="00767240">
        <w:t>agent</w:t>
      </w:r>
      <w:r w:rsidR="00A65B54" w:rsidRPr="00767240">
        <w:rPr>
          <w:rFonts w:hint="eastAsia"/>
        </w:rPr>
        <w:t>共执行</w:t>
      </w:r>
      <w:r w:rsidR="00A65B54" w:rsidRPr="00767240">
        <w:t>100</w:t>
      </w:r>
      <w:r w:rsidR="00A65B54" w:rsidRPr="00767240">
        <w:rPr>
          <w:rFonts w:hint="eastAsia"/>
        </w:rPr>
        <w:t>步动作，然后重新安置</w:t>
      </w:r>
      <w:r w:rsidR="00A65B54" w:rsidRPr="00767240">
        <w:t>Agents</w:t>
      </w:r>
      <w:r w:rsidR="00A65B54" w:rsidRPr="00767240">
        <w:rPr>
          <w:rFonts w:hint="eastAsia"/>
        </w:rPr>
        <w:t>的初始位置。每组实验包括</w:t>
      </w:r>
      <w:r w:rsidR="00A65B54" w:rsidRPr="00767240">
        <w:t>300</w:t>
      </w:r>
      <w:r w:rsidR="00A65B54" w:rsidRPr="00767240">
        <w:rPr>
          <w:rFonts w:hint="eastAsia"/>
        </w:rPr>
        <w:t>轮</w:t>
      </w:r>
      <w:r w:rsidR="00A65B54" w:rsidRPr="00767240">
        <w:t>episode</w:t>
      </w:r>
      <w:r w:rsidR="00A65B54" w:rsidRPr="00767240">
        <w:rPr>
          <w:rFonts w:hint="eastAsia"/>
        </w:rPr>
        <w:t>，表</w:t>
      </w:r>
      <w:r w:rsidR="00A65B54" w:rsidRPr="00767240">
        <w:t>1</w:t>
      </w:r>
      <w:r w:rsidR="00A65B54" w:rsidRPr="00767240">
        <w:rPr>
          <w:rFonts w:hint="eastAsia"/>
        </w:rPr>
        <w:t>给出仿真中使用到的各个参数</w:t>
      </w:r>
      <w:r w:rsidR="003F0D33" w:rsidRPr="00767240">
        <w:rPr>
          <w:rFonts w:hint="eastAsia"/>
        </w:rPr>
        <w:t>。</w:t>
      </w:r>
    </w:p>
    <w:p w14:paraId="243FC491" w14:textId="77777777" w:rsidR="003F0D33" w:rsidRPr="00812EE9" w:rsidRDefault="003F0D33" w:rsidP="003F0D33">
      <w:pPr>
        <w:jc w:val="center"/>
        <w:rPr>
          <w:sz w:val="18"/>
          <w:szCs w:val="18"/>
        </w:rPr>
      </w:pPr>
      <w:r w:rsidRPr="00812EE9">
        <w:rPr>
          <w:rFonts w:hint="eastAsia"/>
          <w:sz w:val="18"/>
          <w:szCs w:val="18"/>
        </w:rPr>
        <w:t>表</w:t>
      </w:r>
      <w:r w:rsidRPr="00812EE9">
        <w:rPr>
          <w:sz w:val="18"/>
          <w:szCs w:val="18"/>
        </w:rPr>
        <w:t xml:space="preserve">1 </w:t>
      </w:r>
      <w:r w:rsidRPr="00812EE9">
        <w:rPr>
          <w:rFonts w:hint="eastAsia"/>
          <w:sz w:val="18"/>
          <w:szCs w:val="18"/>
        </w:rPr>
        <w:t>参数</w:t>
      </w: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rsidRPr="00767240" w14:paraId="545CE050" w14:textId="77777777" w:rsidTr="00ED4D0D">
        <w:trPr>
          <w:trHeight w:val="320"/>
          <w:jc w:val="center"/>
        </w:trPr>
        <w:tc>
          <w:tcPr>
            <w:tcW w:w="2071" w:type="dxa"/>
            <w:tcBorders>
              <w:top w:val="single" w:sz="8" w:space="0" w:color="auto"/>
              <w:bottom w:val="single" w:sz="8" w:space="0" w:color="auto"/>
              <w:right w:val="nil"/>
            </w:tcBorders>
          </w:tcPr>
          <w:p w14:paraId="3D64AD3E" w14:textId="77777777" w:rsidR="003F0D33" w:rsidRPr="00B5059A" w:rsidRDefault="003F0D33" w:rsidP="00ED4D0D">
            <w:pPr>
              <w:jc w:val="left"/>
              <w:rPr>
                <w:b/>
                <w:bCs/>
              </w:rPr>
            </w:pPr>
            <w:r w:rsidRPr="00B5059A">
              <w:rPr>
                <w:rFonts w:hint="eastAsia"/>
                <w:b/>
                <w:bCs/>
              </w:rPr>
              <w:t>参数名称</w:t>
            </w:r>
          </w:p>
        </w:tc>
        <w:tc>
          <w:tcPr>
            <w:tcW w:w="2071" w:type="dxa"/>
            <w:tcBorders>
              <w:top w:val="single" w:sz="8" w:space="0" w:color="auto"/>
              <w:left w:val="nil"/>
              <w:bottom w:val="single" w:sz="8" w:space="0" w:color="auto"/>
            </w:tcBorders>
          </w:tcPr>
          <w:p w14:paraId="5A56F0B3" w14:textId="77777777" w:rsidR="003F0D33" w:rsidRPr="00767240" w:rsidRDefault="003F0D33" w:rsidP="00ED4D0D">
            <w:pPr>
              <w:jc w:val="left"/>
              <w:rPr>
                <w:b/>
                <w:bCs/>
              </w:rPr>
            </w:pPr>
            <w:r w:rsidRPr="00767240">
              <w:rPr>
                <w:rFonts w:hint="eastAsia"/>
                <w:b/>
                <w:bCs/>
              </w:rPr>
              <w:t>描述</w:t>
            </w:r>
          </w:p>
        </w:tc>
      </w:tr>
      <w:tr w:rsidR="003F0D33" w:rsidRPr="00767240" w14:paraId="133B6544" w14:textId="77777777" w:rsidTr="00ED4D0D">
        <w:trPr>
          <w:trHeight w:val="316"/>
          <w:jc w:val="center"/>
        </w:trPr>
        <w:tc>
          <w:tcPr>
            <w:tcW w:w="2071" w:type="dxa"/>
            <w:tcBorders>
              <w:top w:val="single" w:sz="8" w:space="0" w:color="auto"/>
              <w:bottom w:val="nil"/>
              <w:right w:val="nil"/>
            </w:tcBorders>
          </w:tcPr>
          <w:p w14:paraId="0A163C60" w14:textId="77777777" w:rsidR="003F0D33" w:rsidRPr="00B5059A" w:rsidRDefault="006046B6" w:rsidP="00ED4D0D">
            <w:pPr>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g</m:t>
                    </m:r>
                  </m:sub>
                </m:sSub>
              </m:oMath>
            </m:oMathPara>
          </w:p>
        </w:tc>
        <w:tc>
          <w:tcPr>
            <w:tcW w:w="2071" w:type="dxa"/>
            <w:tcBorders>
              <w:top w:val="single" w:sz="8" w:space="0" w:color="auto"/>
              <w:left w:val="nil"/>
              <w:bottom w:val="nil"/>
            </w:tcBorders>
          </w:tcPr>
          <w:p w14:paraId="1216E427" w14:textId="3305642C" w:rsidR="003F0D33" w:rsidRPr="00767240" w:rsidRDefault="003F0D33" w:rsidP="00ED4D0D">
            <w:pPr>
              <w:jc w:val="left"/>
            </w:pPr>
            <w:r w:rsidRPr="00767240">
              <w:rPr>
                <w:rFonts w:hint="eastAsia"/>
              </w:rPr>
              <w:t>垃圾</w:t>
            </w:r>
            <w:r w:rsidR="00AA276D" w:rsidRPr="00767240">
              <w:rPr>
                <w:rFonts w:hint="eastAsia"/>
              </w:rPr>
              <w:t>的</w:t>
            </w:r>
            <w:r w:rsidRPr="00767240">
              <w:rPr>
                <w:rFonts w:hint="eastAsia"/>
              </w:rPr>
              <w:t>增长率</w:t>
            </w:r>
          </w:p>
        </w:tc>
      </w:tr>
      <w:tr w:rsidR="003F0D33" w:rsidRPr="00767240" w14:paraId="21698108" w14:textId="77777777" w:rsidTr="00ED4D0D">
        <w:trPr>
          <w:trHeight w:val="320"/>
          <w:jc w:val="center"/>
        </w:trPr>
        <w:tc>
          <w:tcPr>
            <w:tcW w:w="2071" w:type="dxa"/>
            <w:tcBorders>
              <w:top w:val="nil"/>
              <w:bottom w:val="nil"/>
              <w:right w:val="nil"/>
            </w:tcBorders>
          </w:tcPr>
          <w:p w14:paraId="68A8A4E9" w14:textId="77777777" w:rsidR="003F0D33" w:rsidRPr="00B5059A" w:rsidRDefault="006046B6" w:rsidP="00ED4D0D">
            <w:pPr>
              <w:jc w:val="cente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g</m:t>
                    </m:r>
                  </m:sub>
                </m:sSub>
              </m:oMath>
            </m:oMathPara>
          </w:p>
        </w:tc>
        <w:tc>
          <w:tcPr>
            <w:tcW w:w="2071" w:type="dxa"/>
            <w:tcBorders>
              <w:top w:val="nil"/>
              <w:left w:val="nil"/>
              <w:bottom w:val="nil"/>
            </w:tcBorders>
          </w:tcPr>
          <w:p w14:paraId="28CB7C3A" w14:textId="77777777" w:rsidR="003F0D33" w:rsidRPr="00767240" w:rsidRDefault="003F0D33" w:rsidP="00ED4D0D">
            <w:pPr>
              <w:jc w:val="left"/>
            </w:pPr>
            <w:r w:rsidRPr="00767240">
              <w:rPr>
                <w:rFonts w:hint="eastAsia"/>
              </w:rPr>
              <w:t>环境中垃圾的数量</w:t>
            </w:r>
          </w:p>
        </w:tc>
      </w:tr>
      <w:tr w:rsidR="003F0D33" w:rsidRPr="00767240" w14:paraId="0622BAF2" w14:textId="77777777" w:rsidTr="00ED4D0D">
        <w:trPr>
          <w:trHeight w:val="320"/>
          <w:jc w:val="center"/>
        </w:trPr>
        <w:tc>
          <w:tcPr>
            <w:tcW w:w="2071" w:type="dxa"/>
            <w:tcBorders>
              <w:top w:val="nil"/>
              <w:bottom w:val="nil"/>
              <w:right w:val="nil"/>
            </w:tcBorders>
          </w:tcPr>
          <w:p w14:paraId="6787E014" w14:textId="77777777" w:rsidR="003F0D33" w:rsidRPr="00B5059A" w:rsidRDefault="006046B6" w:rsidP="00ED4D0D">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m:oMathPara>
          </w:p>
        </w:tc>
        <w:tc>
          <w:tcPr>
            <w:tcW w:w="2071" w:type="dxa"/>
            <w:tcBorders>
              <w:top w:val="nil"/>
              <w:left w:val="nil"/>
              <w:bottom w:val="nil"/>
            </w:tcBorders>
          </w:tcPr>
          <w:p w14:paraId="62AC46BD" w14:textId="77777777" w:rsidR="003F0D33" w:rsidRPr="00767240" w:rsidRDefault="003F0D33" w:rsidP="00ED4D0D">
            <w:pPr>
              <w:jc w:val="left"/>
            </w:pPr>
            <w:r w:rsidRPr="00767240">
              <w:rPr>
                <w:rFonts w:hint="eastAsia"/>
              </w:rPr>
              <w:t>采集垃圾的奖励</w:t>
            </w:r>
          </w:p>
        </w:tc>
      </w:tr>
      <w:tr w:rsidR="003F0D33" w:rsidRPr="00767240" w14:paraId="6921E80C" w14:textId="77777777" w:rsidTr="00ED4D0D">
        <w:trPr>
          <w:trHeight w:val="320"/>
          <w:jc w:val="center"/>
        </w:trPr>
        <w:tc>
          <w:tcPr>
            <w:tcW w:w="2071" w:type="dxa"/>
            <w:tcBorders>
              <w:top w:val="nil"/>
              <w:bottom w:val="nil"/>
              <w:right w:val="nil"/>
            </w:tcBorders>
          </w:tcPr>
          <w:p w14:paraId="7D6A9A2C" w14:textId="77777777" w:rsidR="003F0D33" w:rsidRPr="00B5059A" w:rsidRDefault="006046B6" w:rsidP="00ED4D0D">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hint="eastAsia"/>
                      </w:rPr>
                      <m:t>a</m:t>
                    </m:r>
                  </m:sub>
                </m:sSub>
              </m:oMath>
            </m:oMathPara>
          </w:p>
        </w:tc>
        <w:tc>
          <w:tcPr>
            <w:tcW w:w="2071" w:type="dxa"/>
            <w:tcBorders>
              <w:top w:val="nil"/>
              <w:left w:val="nil"/>
              <w:bottom w:val="nil"/>
            </w:tcBorders>
          </w:tcPr>
          <w:p w14:paraId="7DA97607" w14:textId="77777777" w:rsidR="003F0D33" w:rsidRPr="00767240" w:rsidRDefault="003F0D33" w:rsidP="00ED4D0D">
            <w:pPr>
              <w:jc w:val="left"/>
            </w:pPr>
            <w:r w:rsidRPr="00767240">
              <w:rPr>
                <w:rFonts w:hint="eastAsia"/>
              </w:rPr>
              <w:t>苹果增长率</w:t>
            </w:r>
          </w:p>
        </w:tc>
      </w:tr>
      <w:tr w:rsidR="003F0D33" w:rsidRPr="00767240" w14:paraId="4A342BEC" w14:textId="77777777" w:rsidTr="00ED4D0D">
        <w:trPr>
          <w:trHeight w:val="320"/>
          <w:jc w:val="center"/>
        </w:trPr>
        <w:tc>
          <w:tcPr>
            <w:tcW w:w="2071" w:type="dxa"/>
            <w:tcBorders>
              <w:top w:val="nil"/>
              <w:bottom w:val="nil"/>
              <w:right w:val="nil"/>
            </w:tcBorders>
          </w:tcPr>
          <w:p w14:paraId="54CFF7CA" w14:textId="77777777" w:rsidR="003F0D33" w:rsidRPr="00767240" w:rsidRDefault="003F0D33" w:rsidP="00ED4D0D">
            <w:pPr>
              <w:jc w:val="center"/>
              <w:rPr>
                <w:rFonts w:cs="Times New Roman"/>
              </w:rPr>
            </w:pPr>
            <m:oMathPara>
              <m:oMathParaPr>
                <m:jc m:val="left"/>
              </m:oMathParaPr>
              <m:oMath>
                <m:r>
                  <w:rPr>
                    <w:rFonts w:ascii="Cambria Math" w:hAnsi="Cambria Math"/>
                  </w:rPr>
                  <m:t>σ</m:t>
                </m:r>
              </m:oMath>
            </m:oMathPara>
          </w:p>
        </w:tc>
        <w:tc>
          <w:tcPr>
            <w:tcW w:w="2071" w:type="dxa"/>
            <w:tcBorders>
              <w:top w:val="nil"/>
              <w:left w:val="nil"/>
              <w:bottom w:val="nil"/>
            </w:tcBorders>
          </w:tcPr>
          <w:p w14:paraId="4961DBA5" w14:textId="77777777" w:rsidR="003F0D33" w:rsidRPr="00767240" w:rsidRDefault="003F0D33" w:rsidP="00ED4D0D">
            <w:pPr>
              <w:jc w:val="left"/>
            </w:pPr>
            <w:r w:rsidRPr="00767240">
              <w:rPr>
                <w:rFonts w:hint="eastAsia"/>
              </w:rPr>
              <w:t>苹果最大增长率</w:t>
            </w:r>
          </w:p>
        </w:tc>
      </w:tr>
      <w:tr w:rsidR="003F0D33" w:rsidRPr="00767240" w14:paraId="2194623F" w14:textId="77777777" w:rsidTr="00ED4D0D">
        <w:trPr>
          <w:trHeight w:val="320"/>
          <w:jc w:val="center"/>
        </w:trPr>
        <w:tc>
          <w:tcPr>
            <w:tcW w:w="2071" w:type="dxa"/>
            <w:tcBorders>
              <w:top w:val="nil"/>
              <w:bottom w:val="nil"/>
              <w:right w:val="nil"/>
            </w:tcBorders>
          </w:tcPr>
          <w:p w14:paraId="4E85D48D" w14:textId="77777777" w:rsidR="003F0D33" w:rsidRPr="00B5059A" w:rsidRDefault="006046B6" w:rsidP="00ED4D0D">
            <w:pPr>
              <w:jc w:val="left"/>
              <w:rPr>
                <w:rFonts w:cs="Times New Roman"/>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a</m:t>
                    </m:r>
                  </m:sub>
                </m:sSub>
              </m:oMath>
            </m:oMathPara>
          </w:p>
        </w:tc>
        <w:tc>
          <w:tcPr>
            <w:tcW w:w="2071" w:type="dxa"/>
            <w:tcBorders>
              <w:top w:val="nil"/>
              <w:left w:val="nil"/>
              <w:bottom w:val="nil"/>
            </w:tcBorders>
          </w:tcPr>
          <w:p w14:paraId="7F37FA90" w14:textId="77777777" w:rsidR="003F0D33" w:rsidRPr="00767240" w:rsidRDefault="003F0D33" w:rsidP="00ED4D0D">
            <w:pPr>
              <w:jc w:val="left"/>
            </w:pPr>
            <w:r w:rsidRPr="00767240">
              <w:rPr>
                <w:rFonts w:hint="eastAsia"/>
              </w:rPr>
              <w:t>环境中苹果的数量</w:t>
            </w:r>
          </w:p>
        </w:tc>
      </w:tr>
      <w:tr w:rsidR="003F0D33" w:rsidRPr="00767240" w14:paraId="3D855467" w14:textId="77777777" w:rsidTr="00ED4D0D">
        <w:trPr>
          <w:trHeight w:val="320"/>
          <w:jc w:val="center"/>
        </w:trPr>
        <w:tc>
          <w:tcPr>
            <w:tcW w:w="2071" w:type="dxa"/>
            <w:tcBorders>
              <w:top w:val="nil"/>
              <w:bottom w:val="nil"/>
              <w:right w:val="nil"/>
            </w:tcBorders>
          </w:tcPr>
          <w:p w14:paraId="5489CF25" w14:textId="77777777" w:rsidR="003F0D33" w:rsidRPr="00B5059A" w:rsidRDefault="006046B6" w:rsidP="00ED4D0D">
            <w:pPr>
              <w:jc w:val="left"/>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m:oMathPara>
          </w:p>
        </w:tc>
        <w:tc>
          <w:tcPr>
            <w:tcW w:w="2071" w:type="dxa"/>
            <w:tcBorders>
              <w:top w:val="nil"/>
              <w:left w:val="nil"/>
              <w:bottom w:val="nil"/>
            </w:tcBorders>
          </w:tcPr>
          <w:p w14:paraId="45DCAA7D" w14:textId="77777777" w:rsidR="003F0D33" w:rsidRPr="00767240" w:rsidRDefault="003F0D33" w:rsidP="00ED4D0D">
            <w:pPr>
              <w:jc w:val="left"/>
            </w:pPr>
            <w:r w:rsidRPr="00767240">
              <w:rPr>
                <w:rFonts w:hint="eastAsia"/>
              </w:rPr>
              <w:t>采集苹果的奖励</w:t>
            </w:r>
          </w:p>
        </w:tc>
      </w:tr>
      <w:tr w:rsidR="00AA276D" w:rsidRPr="00767240" w14:paraId="50D550F5" w14:textId="77777777" w:rsidTr="00ED4D0D">
        <w:trPr>
          <w:trHeight w:val="320"/>
          <w:jc w:val="center"/>
        </w:trPr>
        <w:tc>
          <w:tcPr>
            <w:tcW w:w="2071" w:type="dxa"/>
            <w:tcBorders>
              <w:top w:val="nil"/>
              <w:bottom w:val="nil"/>
              <w:right w:val="nil"/>
            </w:tcBorders>
          </w:tcPr>
          <w:p w14:paraId="7E34925F" w14:textId="7937A414" w:rsidR="00AA276D" w:rsidRPr="00767240" w:rsidRDefault="00AA276D" w:rsidP="00ED4D0D">
            <w:pPr>
              <w:jc w:val="left"/>
              <w:rPr>
                <w:rFonts w:cs="Times New Roman"/>
              </w:rPr>
            </w:pPr>
            <m:oMathPara>
              <m:oMathParaPr>
                <m:jc m:val="left"/>
              </m:oMathParaPr>
              <m:oMath>
                <m:r>
                  <w:rPr>
                    <w:rFonts w:ascii="Cambria Math" w:hAnsi="Cambria Math" w:cs="Times New Roman"/>
                  </w:rPr>
                  <m:t>υ</m:t>
                </m:r>
              </m:oMath>
            </m:oMathPara>
          </w:p>
        </w:tc>
        <w:tc>
          <w:tcPr>
            <w:tcW w:w="2071" w:type="dxa"/>
            <w:tcBorders>
              <w:top w:val="nil"/>
              <w:left w:val="nil"/>
              <w:bottom w:val="nil"/>
            </w:tcBorders>
          </w:tcPr>
          <w:p w14:paraId="41E0316F" w14:textId="31B36BA0" w:rsidR="00AA276D" w:rsidRPr="00767240" w:rsidRDefault="00AA276D" w:rsidP="00ED4D0D">
            <w:pPr>
              <w:jc w:val="left"/>
            </w:pPr>
            <w:r w:rsidRPr="00767240">
              <w:rPr>
                <w:rFonts w:hint="eastAsia"/>
              </w:rPr>
              <w:t>智能体的视野</w:t>
            </w:r>
          </w:p>
        </w:tc>
      </w:tr>
      <w:tr w:rsidR="003F0D33" w:rsidRPr="00767240" w14:paraId="225E0826" w14:textId="77777777" w:rsidTr="00ED4D0D">
        <w:trPr>
          <w:trHeight w:val="320"/>
          <w:jc w:val="center"/>
        </w:trPr>
        <w:tc>
          <w:tcPr>
            <w:tcW w:w="2071" w:type="dxa"/>
            <w:tcBorders>
              <w:top w:val="nil"/>
              <w:bottom w:val="nil"/>
              <w:right w:val="nil"/>
            </w:tcBorders>
          </w:tcPr>
          <w:p w14:paraId="3F03C8D6" w14:textId="77777777" w:rsidR="003F0D33" w:rsidRPr="00B5059A" w:rsidRDefault="006046B6" w:rsidP="00ED4D0D">
            <w:pPr>
              <w:jc w:val="left"/>
              <w:rPr>
                <w:rFonts w:cs="Times New Roman"/>
              </w:rPr>
            </w:pPr>
            <m:oMathPara>
              <m:oMathParaPr>
                <m:jc m:val="left"/>
              </m:oMathPara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0F3C9648" w14:textId="77777777" w:rsidR="003F0D33" w:rsidRPr="00767240" w:rsidRDefault="003F0D33" w:rsidP="00ED4D0D">
            <w:pPr>
              <w:jc w:val="left"/>
            </w:pPr>
            <w:r w:rsidRPr="00767240">
              <w:rPr>
                <w:rFonts w:hint="eastAsia"/>
              </w:rPr>
              <w:t>目标收益</w:t>
            </w:r>
          </w:p>
        </w:tc>
      </w:tr>
      <w:tr w:rsidR="003F0D33" w:rsidRPr="00767240" w14:paraId="13E807A1" w14:textId="77777777" w:rsidTr="00ED4D0D">
        <w:trPr>
          <w:trHeight w:val="320"/>
          <w:jc w:val="center"/>
        </w:trPr>
        <w:tc>
          <w:tcPr>
            <w:tcW w:w="2071" w:type="dxa"/>
            <w:tcBorders>
              <w:top w:val="nil"/>
              <w:bottom w:val="nil"/>
              <w:right w:val="nil"/>
            </w:tcBorders>
          </w:tcPr>
          <w:p w14:paraId="0C6B51EE" w14:textId="77777777" w:rsidR="003F0D33" w:rsidRPr="00767240" w:rsidRDefault="003F0D33" w:rsidP="00ED4D0D">
            <w:pPr>
              <w:jc w:val="left"/>
              <w:rPr>
                <w:rFonts w:cs="Times New Roman"/>
              </w:rPr>
            </w:pPr>
            <m:oMathPara>
              <m:oMathParaPr>
                <m:jc m:val="left"/>
              </m:oMathParaPr>
              <m:oMath>
                <m:r>
                  <w:rPr>
                    <w:rFonts w:ascii="Cambria Math" w:hAnsi="Cambria Math" w:cs="Times New Roman"/>
                  </w:rPr>
                  <m:t>τ</m:t>
                </m:r>
              </m:oMath>
            </m:oMathPara>
          </w:p>
        </w:tc>
        <w:tc>
          <w:tcPr>
            <w:tcW w:w="2071" w:type="dxa"/>
            <w:tcBorders>
              <w:top w:val="nil"/>
              <w:left w:val="nil"/>
              <w:bottom w:val="nil"/>
            </w:tcBorders>
          </w:tcPr>
          <w:p w14:paraId="0C32CCD0" w14:textId="69807952" w:rsidR="003F0D33" w:rsidRPr="00767240" w:rsidRDefault="00D97F75" w:rsidP="00ED4D0D">
            <w:pPr>
              <w:jc w:val="left"/>
            </w:pPr>
            <w:r w:rsidRPr="00767240">
              <w:rPr>
                <w:rFonts w:hint="eastAsia"/>
              </w:rPr>
              <w:t>累积</w:t>
            </w:r>
            <w:r w:rsidR="003F0D33" w:rsidRPr="00767240">
              <w:rPr>
                <w:rFonts w:hint="eastAsia"/>
              </w:rPr>
              <w:t>收益长度</w:t>
            </w:r>
          </w:p>
        </w:tc>
      </w:tr>
      <w:tr w:rsidR="003F0D33" w:rsidRPr="00767240" w14:paraId="012794DD" w14:textId="77777777" w:rsidTr="00ED4D0D">
        <w:trPr>
          <w:trHeight w:val="320"/>
          <w:jc w:val="center"/>
        </w:trPr>
        <w:tc>
          <w:tcPr>
            <w:tcW w:w="2071" w:type="dxa"/>
            <w:tcBorders>
              <w:top w:val="nil"/>
              <w:bottom w:val="nil"/>
              <w:right w:val="nil"/>
            </w:tcBorders>
          </w:tcPr>
          <w:p w14:paraId="47796A94" w14:textId="77777777" w:rsidR="003F0D33" w:rsidRPr="00B5059A" w:rsidRDefault="006046B6" w:rsidP="00ED4D0D">
            <w:pPr>
              <w:jc w:val="left"/>
              <w:rPr>
                <w:rFonts w:cs="Times New Roman"/>
              </w:rPr>
            </w:pPr>
            <m:oMathPara>
              <m:oMathParaPr>
                <m:jc m:val="left"/>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17FA875C" w14:textId="2963F3D8" w:rsidR="003F0D33" w:rsidRPr="00767240" w:rsidRDefault="00D97F75" w:rsidP="00ED4D0D">
            <w:pPr>
              <w:jc w:val="left"/>
            </w:pPr>
            <w:r w:rsidRPr="00767240">
              <w:rPr>
                <w:rFonts w:hint="eastAsia"/>
              </w:rPr>
              <w:t>累积</w:t>
            </w:r>
            <w:r w:rsidR="003F0D33" w:rsidRPr="00767240">
              <w:rPr>
                <w:rFonts w:hint="eastAsia"/>
              </w:rPr>
              <w:t>收益</w:t>
            </w:r>
          </w:p>
        </w:tc>
      </w:tr>
      <w:tr w:rsidR="003F0D33" w:rsidRPr="00767240" w14:paraId="4342D1A3" w14:textId="77777777" w:rsidTr="00ED4D0D">
        <w:trPr>
          <w:trHeight w:val="320"/>
          <w:jc w:val="center"/>
        </w:trPr>
        <w:tc>
          <w:tcPr>
            <w:tcW w:w="2071" w:type="dxa"/>
            <w:tcBorders>
              <w:top w:val="nil"/>
              <w:bottom w:val="single" w:sz="8" w:space="0" w:color="auto"/>
              <w:right w:val="nil"/>
            </w:tcBorders>
          </w:tcPr>
          <w:p w14:paraId="66869DDA" w14:textId="77777777" w:rsidR="003F0D33" w:rsidRPr="00B5059A" w:rsidRDefault="006046B6" w:rsidP="00ED4D0D">
            <w:pPr>
              <w:jc w:val="left"/>
              <w:rPr>
                <w:rFonts w:cs="Times New Roman"/>
                <w:i/>
              </w:rPr>
            </w:pPr>
            <m:oMathPara>
              <m:oMathParaPr>
                <m:jc m:val="left"/>
              </m:oMathParaP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i</m:t>
                    </m:r>
                  </m:sup>
                </m:sSup>
              </m:oMath>
            </m:oMathPara>
          </w:p>
        </w:tc>
        <w:tc>
          <w:tcPr>
            <w:tcW w:w="2071" w:type="dxa"/>
            <w:tcBorders>
              <w:top w:val="nil"/>
              <w:left w:val="nil"/>
              <w:bottom w:val="single" w:sz="8" w:space="0" w:color="auto"/>
            </w:tcBorders>
          </w:tcPr>
          <w:p w14:paraId="55629D8B" w14:textId="77777777" w:rsidR="003F0D33" w:rsidRPr="00767240" w:rsidRDefault="003F0D33" w:rsidP="00ED4D0D">
            <w:pPr>
              <w:jc w:val="left"/>
            </w:pPr>
            <w:r w:rsidRPr="00767240">
              <w:rPr>
                <w:rFonts w:hint="eastAsia"/>
              </w:rPr>
              <w:t>智能体的初始区域</w:t>
            </w:r>
          </w:p>
        </w:tc>
      </w:tr>
    </w:tbl>
    <w:p w14:paraId="4BA5E175" w14:textId="7E078994" w:rsidR="004936EB" w:rsidRPr="00812EE9" w:rsidRDefault="00BE3E9D" w:rsidP="000E7A04">
      <w:pPr>
        <w:pStyle w:val="3"/>
        <w:rPr>
          <w:rFonts w:ascii="Times New Roman" w:hAnsi="Times New Roman"/>
        </w:rPr>
      </w:pPr>
      <w:r w:rsidRPr="00812EE9">
        <w:rPr>
          <w:rFonts w:ascii="Times New Roman" w:hAnsi="Times New Roman"/>
        </w:rPr>
        <w:t>3.</w:t>
      </w:r>
      <w:r w:rsidR="00920850" w:rsidRPr="00812EE9">
        <w:rPr>
          <w:rFonts w:ascii="Times New Roman" w:hAnsi="Times New Roman"/>
        </w:rPr>
        <w:t xml:space="preserve">4 </w:t>
      </w:r>
      <w:r w:rsidR="00D16F2D" w:rsidRPr="00812EE9">
        <w:rPr>
          <w:rFonts w:ascii="Times New Roman" w:hAnsi="Times New Roman" w:hint="eastAsia"/>
        </w:rPr>
        <w:t>同质与异质性群体</w:t>
      </w:r>
    </w:p>
    <w:p w14:paraId="5774B1AF" w14:textId="0E9C2EFD" w:rsidR="00BE3E9D" w:rsidRPr="00767240" w:rsidRDefault="00A7711A" w:rsidP="00D16F2D">
      <w:r w:rsidRPr="00B5059A">
        <w:rPr>
          <w:rFonts w:hint="eastAsia"/>
        </w:rPr>
        <w:t>我们</w:t>
      </w:r>
      <w:r w:rsidR="004936EB" w:rsidRPr="00B5059A">
        <w:rPr>
          <w:rFonts w:hint="eastAsia"/>
        </w:rPr>
        <w:t>根据智能体</w:t>
      </w:r>
      <w:r w:rsidR="0080110B" w:rsidRPr="00767240">
        <w:rPr>
          <w:rFonts w:hint="eastAsia"/>
        </w:rPr>
        <w:t>的</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0080110B" w:rsidRPr="00B5059A">
        <w:rPr>
          <w:rFonts w:hint="eastAsia"/>
        </w:rPr>
        <w:t>，</w:t>
      </w:r>
      <w:r w:rsidR="004936EB" w:rsidRPr="00B5059A">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r w:rsidR="00672F86" w:rsidRPr="00767240">
        <w:rPr>
          <w:rFonts w:hint="eastAsia"/>
        </w:rPr>
        <w:t>的</w:t>
      </w:r>
      <w:r w:rsidR="004936EB" w:rsidRPr="00767240">
        <w:rPr>
          <w:rFonts w:hint="eastAsia"/>
        </w:rPr>
        <w:t>个体</w:t>
      </w:r>
      <w:r w:rsidR="00672F86" w:rsidRPr="00767240">
        <w:rPr>
          <w:rFonts w:hint="eastAsia"/>
        </w:rPr>
        <w:t>称</w:t>
      </w:r>
      <w:r w:rsidR="004936EB" w:rsidRPr="00767240">
        <w:rPr>
          <w:rFonts w:hint="eastAsia"/>
        </w:rPr>
        <w:t>为高目标收益者</w:t>
      </w:r>
      <w:r w:rsidR="00672F86" w:rsidRPr="00767240">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r w:rsidR="00672F86" w:rsidRPr="00767240">
        <w:rPr>
          <w:rFonts w:hint="eastAsia"/>
        </w:rPr>
        <w:t>的个体称为</w:t>
      </w:r>
      <w:r w:rsidR="004936EB" w:rsidRPr="00767240">
        <w:rPr>
          <w:rFonts w:hint="eastAsia"/>
        </w:rPr>
        <w:t>低目标收益者</w:t>
      </w:r>
      <w:r w:rsidR="00FB03EE" w:rsidRPr="00767240">
        <w:rPr>
          <w:rFonts w:hint="eastAsia"/>
        </w:rPr>
        <w:t>。</w:t>
      </w:r>
      <m:oMath>
        <m:sSup>
          <m:sSupPr>
            <m:ctrlPr>
              <w:ins w:id="29" w:author="Liu xg" w:date="2021-06-21T19:06:00Z">
                <w:rPr>
                  <w:rFonts w:ascii="Cambria Math" w:hAnsi="Cambria Math"/>
                  <w:i/>
                </w:rPr>
              </w:ins>
            </m:ctrlPr>
          </m:sSupPr>
          <m:e>
            <m:acc>
              <m:accPr>
                <m:ctrlPr>
                  <w:ins w:id="30" w:author="Liu xg" w:date="2021-06-21T19:06:00Z">
                    <w:rPr>
                      <w:rFonts w:ascii="Cambria Math" w:hAnsi="Cambria Math"/>
                      <w:i/>
                    </w:rPr>
                  </w:ins>
                </m:ctrlPr>
              </m:accPr>
              <m:e>
                <m:r>
                  <w:ins w:id="31" w:author="Liu xg" w:date="2021-06-21T19:06:00Z">
                    <w:rPr>
                      <w:rFonts w:ascii="Cambria Math" w:hAnsi="Cambria Math"/>
                    </w:rPr>
                    <m:t>R</m:t>
                  </w:ins>
                </m:r>
              </m:e>
            </m:acc>
          </m:e>
          <m:sup>
            <m:r>
              <w:ins w:id="32" w:author="Liu xg" w:date="2021-06-21T19:06:00Z">
                <w:rPr>
                  <w:rFonts w:ascii="Cambria Math" w:hAnsi="Cambria Math"/>
                </w:rPr>
                <m:t>i</m:t>
              </w:ins>
            </m:r>
          </m:sup>
        </m:sSup>
      </m:oMath>
      <w:ins w:id="33" w:author="Liu xg" w:date="2021-06-21T19:06:00Z">
        <w:r w:rsidR="00812EE9">
          <w:rPr>
            <w:rFonts w:hint="eastAsia"/>
          </w:rPr>
          <w:t>可在其范围内进行均匀随机取值，增加了群体的多样性。</w:t>
        </w:r>
      </w:ins>
      <w:r w:rsidR="00D16F2D" w:rsidRPr="00767240">
        <w:rPr>
          <w:rFonts w:hint="eastAsia"/>
        </w:rPr>
        <w:t>根据</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m:rPr>
            <m:sty m:val="p"/>
          </m:rPr>
          <w:rPr>
            <w:rFonts w:ascii="Cambria Math" w:hAnsi="Cambria Math" w:hint="eastAsia"/>
          </w:rPr>
          <m:t>的</m:t>
        </m:r>
      </m:oMath>
      <w:r w:rsidR="00D16F2D" w:rsidRPr="00B5059A">
        <w:rPr>
          <w:rFonts w:hint="eastAsia"/>
        </w:rPr>
        <w:t>分布</w:t>
      </w:r>
      <w:r w:rsidR="00D16F2D" w:rsidRPr="00767240">
        <w:rPr>
          <w:rFonts w:hint="eastAsia"/>
        </w:rPr>
        <w:t>，将智能体群体分为同质性和异质性。</w:t>
      </w:r>
      <w:r w:rsidR="00B014ED" w:rsidRPr="00767240">
        <w:rPr>
          <w:rFonts w:hint="eastAsia"/>
        </w:rPr>
        <w:t>同质性表示</w:t>
      </w:r>
      <w:r w:rsidR="00D16F2D" w:rsidRPr="00767240">
        <w:rPr>
          <w:rFonts w:hint="eastAsia"/>
        </w:rPr>
        <w:t>群体</w:t>
      </w:r>
      <w:r w:rsidR="00B014ED" w:rsidRPr="00767240">
        <w:rPr>
          <w:rFonts w:hint="eastAsia"/>
        </w:rPr>
        <w:t>内</w:t>
      </w:r>
      <w:r w:rsidR="00D16F2D" w:rsidRPr="00767240">
        <w:rPr>
          <w:rFonts w:hint="eastAsia"/>
        </w:rPr>
        <w:t>的智能体</w:t>
      </w:r>
      <w:r w:rsidR="004936EB" w:rsidRPr="00767240">
        <w:rPr>
          <w:rFonts w:hint="eastAsia"/>
        </w:rPr>
        <w:t>均为高目标收益者</w:t>
      </w:r>
      <w:r w:rsidR="00D16F2D" w:rsidRPr="00767240">
        <w:t>(Homogeneous High)</w:t>
      </w:r>
      <w:r w:rsidR="004936EB" w:rsidRPr="00767240">
        <w:rPr>
          <w:rFonts w:hint="eastAsia"/>
        </w:rPr>
        <w:t>或均为低目标收益者</w:t>
      </w:r>
      <w:r w:rsidR="00D16F2D" w:rsidRPr="00767240">
        <w:t>(Homogeneous Low)</w:t>
      </w:r>
      <w:r w:rsidR="004936EB" w:rsidRPr="00767240">
        <w:rPr>
          <w:rFonts w:hint="eastAsia"/>
        </w:rPr>
        <w:t>，异质性</w:t>
      </w:r>
      <w:r w:rsidR="00D16F2D" w:rsidRPr="00767240">
        <w:rPr>
          <w:rFonts w:hint="eastAsia"/>
        </w:rPr>
        <w:t>则</w:t>
      </w:r>
      <w:r w:rsidR="004936EB" w:rsidRPr="00767240">
        <w:rPr>
          <w:rFonts w:hint="eastAsia"/>
        </w:rPr>
        <w:t>表示</w:t>
      </w:r>
      <w:r w:rsidR="00D16F2D" w:rsidRPr="00767240">
        <w:rPr>
          <w:rFonts w:hint="eastAsia"/>
        </w:rPr>
        <w:t>群</w:t>
      </w:r>
      <w:r w:rsidR="004936EB" w:rsidRPr="00767240">
        <w:rPr>
          <w:rFonts w:hint="eastAsia"/>
        </w:rPr>
        <w:t>体内同时</w:t>
      </w:r>
      <w:r w:rsidR="005963AE" w:rsidRPr="00767240">
        <w:rPr>
          <w:rFonts w:hint="eastAsia"/>
        </w:rPr>
        <w:t>存在</w:t>
      </w:r>
      <w:r w:rsidR="004936EB" w:rsidRPr="00767240">
        <w:rPr>
          <w:rFonts w:hint="eastAsia"/>
        </w:rPr>
        <w:t>高目标收益者和低目标收益者</w:t>
      </w:r>
      <w:r w:rsidR="00D16F2D" w:rsidRPr="00767240">
        <w:rPr>
          <w:rFonts w:hint="eastAsia"/>
        </w:rPr>
        <w:t>，仿真中的</w:t>
      </w:r>
      <w:r w:rsidR="00A12D1A" w:rsidRPr="00767240">
        <w:rPr>
          <w:rFonts w:hint="eastAsia"/>
        </w:rPr>
        <w:t>其参数</w:t>
      </w:r>
      <w:r w:rsidR="00D16F2D" w:rsidRPr="00767240">
        <w:rPr>
          <w:rFonts w:hint="eastAsia"/>
        </w:rPr>
        <w:t>设置</w:t>
      </w:r>
      <w:r w:rsidR="00A12D1A" w:rsidRPr="00767240">
        <w:rPr>
          <w:rFonts w:hint="eastAsia"/>
        </w:rPr>
        <w:t>见表</w:t>
      </w:r>
      <w:r w:rsidR="00EF3541" w:rsidRPr="00767240">
        <w:t>2</w:t>
      </w:r>
      <w:r w:rsidR="00C000BF" w:rsidRPr="00767240">
        <w:rPr>
          <w:rFonts w:hint="eastAsia"/>
        </w:rPr>
        <w:t>。</w:t>
      </w:r>
    </w:p>
    <w:p w14:paraId="6D72ED4D" w14:textId="77777777" w:rsidR="00736612" w:rsidRPr="00812EE9" w:rsidRDefault="00736612" w:rsidP="00736612">
      <w:pPr>
        <w:jc w:val="center"/>
        <w:rPr>
          <w:sz w:val="18"/>
          <w:szCs w:val="18"/>
        </w:rPr>
      </w:pPr>
      <w:r w:rsidRPr="00812EE9">
        <w:rPr>
          <w:rFonts w:hint="eastAsia"/>
          <w:sz w:val="18"/>
          <w:szCs w:val="18"/>
        </w:rPr>
        <w:t>表</w:t>
      </w:r>
      <w:r w:rsidRPr="00812EE9">
        <w:rPr>
          <w:sz w:val="18"/>
          <w:szCs w:val="18"/>
        </w:rPr>
        <w:t>2 Heterogeneous</w:t>
      </w:r>
    </w:p>
    <w:tbl>
      <w:tblPr>
        <w:tblStyle w:val="a3"/>
        <w:tblW w:w="1010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34" w:author="Liu xg" w:date="2021-06-28T10:19:00Z">
          <w:tblPr>
            <w:tblStyle w:val="a3"/>
            <w:tblW w:w="1010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984"/>
        <w:gridCol w:w="1937"/>
        <w:gridCol w:w="1936"/>
        <w:gridCol w:w="2268"/>
        <w:gridCol w:w="1984"/>
        <w:tblGridChange w:id="35">
          <w:tblGrid>
            <w:gridCol w:w="1984"/>
            <w:gridCol w:w="1937"/>
            <w:gridCol w:w="1936"/>
            <w:gridCol w:w="2268"/>
            <w:gridCol w:w="1984"/>
          </w:tblGrid>
        </w:tblGridChange>
      </w:tblGrid>
      <w:tr w:rsidR="00D07E9B" w:rsidRPr="00767240" w14:paraId="4E460C9A" w14:textId="14DFB01C" w:rsidTr="00D07E9B">
        <w:trPr>
          <w:trHeight w:val="366"/>
          <w:jc w:val="center"/>
          <w:trPrChange w:id="36" w:author="Liu xg" w:date="2021-06-28T10:19:00Z">
            <w:trPr>
              <w:trHeight w:val="366"/>
              <w:jc w:val="center"/>
            </w:trPr>
          </w:trPrChange>
        </w:trPr>
        <w:tc>
          <w:tcPr>
            <w:tcW w:w="1984" w:type="dxa"/>
            <w:tcBorders>
              <w:left w:val="nil"/>
              <w:bottom w:val="single" w:sz="8" w:space="0" w:color="auto"/>
              <w:right w:val="nil"/>
            </w:tcBorders>
            <w:tcPrChange w:id="37" w:author="Liu xg" w:date="2021-06-28T10:19:00Z">
              <w:tcPr>
                <w:tcW w:w="1984" w:type="dxa"/>
                <w:tcBorders>
                  <w:left w:val="nil"/>
                  <w:bottom w:val="single" w:sz="8" w:space="0" w:color="auto"/>
                  <w:right w:val="nil"/>
                </w:tcBorders>
              </w:tcPr>
            </w:tcPrChange>
          </w:tcPr>
          <w:p w14:paraId="6D0698D5" w14:textId="7D533335" w:rsidR="00D07E9B" w:rsidRPr="00B5059A" w:rsidRDefault="00D07E9B" w:rsidP="00505497">
            <w:pPr>
              <w:jc w:val="center"/>
              <w:rPr>
                <w:i/>
              </w:rPr>
            </w:pPr>
            <m:oMathPara>
              <m:oMath>
                <m:r>
                  <w:rPr>
                    <w:rFonts w:ascii="Cambria Math" w:hAnsi="Cambria Math"/>
                  </w:rPr>
                  <m:t>group</m:t>
                </m:r>
              </m:oMath>
            </m:oMathPara>
          </w:p>
        </w:tc>
        <w:tc>
          <w:tcPr>
            <w:tcW w:w="1937" w:type="dxa"/>
            <w:tcBorders>
              <w:top w:val="single" w:sz="8" w:space="0" w:color="auto"/>
              <w:left w:val="nil"/>
              <w:bottom w:val="single" w:sz="8" w:space="0" w:color="auto"/>
              <w:right w:val="nil"/>
            </w:tcBorders>
            <w:tcPrChange w:id="38" w:author="Liu xg" w:date="2021-06-28T10:19:00Z">
              <w:tcPr>
                <w:tcW w:w="1937" w:type="dxa"/>
                <w:tcBorders>
                  <w:top w:val="single" w:sz="8" w:space="0" w:color="auto"/>
                  <w:left w:val="nil"/>
                  <w:bottom w:val="single" w:sz="8" w:space="0" w:color="auto"/>
                  <w:right w:val="nil"/>
                </w:tcBorders>
              </w:tcPr>
            </w:tcPrChange>
          </w:tcPr>
          <w:p w14:paraId="26E510C8" w14:textId="18FA3349" w:rsidR="00D07E9B" w:rsidRPr="00B5059A" w:rsidRDefault="006046B6" w:rsidP="006D0ACA">
            <w:pPr>
              <w:jc w:val="cente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i=1,2,3</m:t>
                    </m:r>
                  </m:sup>
                </m:sSup>
              </m:oMath>
            </m:oMathPara>
          </w:p>
        </w:tc>
        <w:tc>
          <w:tcPr>
            <w:tcW w:w="1936" w:type="dxa"/>
            <w:tcBorders>
              <w:top w:val="single" w:sz="8" w:space="0" w:color="auto"/>
              <w:left w:val="nil"/>
              <w:bottom w:val="single" w:sz="8" w:space="0" w:color="auto"/>
              <w:right w:val="nil"/>
            </w:tcBorders>
            <w:tcPrChange w:id="39" w:author="Liu xg" w:date="2021-06-28T10:19:00Z">
              <w:tcPr>
                <w:tcW w:w="1936" w:type="dxa"/>
                <w:tcBorders>
                  <w:top w:val="single" w:sz="8" w:space="0" w:color="auto"/>
                  <w:left w:val="nil"/>
                  <w:bottom w:val="single" w:sz="8" w:space="0" w:color="auto"/>
                  <w:right w:val="nil"/>
                </w:tcBorders>
              </w:tcPr>
            </w:tcPrChange>
          </w:tcPr>
          <w:p w14:paraId="312218F1" w14:textId="518E4226" w:rsidR="00D07E9B" w:rsidRPr="00B5059A" w:rsidRDefault="006046B6" w:rsidP="006D0ACA">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hint="eastAsia"/>
                      </w:rPr>
                      <m:t>i</m:t>
                    </m:r>
                    <m:r>
                      <m:rPr>
                        <m:sty m:val="bi"/>
                      </m:rPr>
                      <w:rPr>
                        <w:rFonts w:ascii="Cambria Math" w:hAnsi="Cambria Math"/>
                      </w:rPr>
                      <m:t>=4,5,6</m:t>
                    </m:r>
                  </m:sup>
                </m:sSup>
              </m:oMath>
            </m:oMathPara>
          </w:p>
        </w:tc>
        <w:tc>
          <w:tcPr>
            <w:tcW w:w="2268" w:type="dxa"/>
            <w:tcBorders>
              <w:left w:val="nil"/>
              <w:bottom w:val="single" w:sz="8" w:space="0" w:color="auto"/>
              <w:right w:val="nil"/>
            </w:tcBorders>
            <w:tcPrChange w:id="40" w:author="Liu xg" w:date="2021-06-28T10:19:00Z">
              <w:tcPr>
                <w:tcW w:w="2268" w:type="dxa"/>
                <w:tcBorders>
                  <w:left w:val="nil"/>
                  <w:bottom w:val="single" w:sz="8" w:space="0" w:color="auto"/>
                  <w:right w:val="nil"/>
                </w:tcBorders>
              </w:tcPr>
            </w:tcPrChange>
          </w:tcPr>
          <w:p w14:paraId="0423AF3E" w14:textId="77777777" w:rsidR="00D07E9B" w:rsidRPr="00B5059A" w:rsidRDefault="006046B6" w:rsidP="0050549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1984" w:type="dxa"/>
            <w:tcBorders>
              <w:left w:val="nil"/>
              <w:bottom w:val="single" w:sz="8" w:space="0" w:color="auto"/>
              <w:right w:val="nil"/>
            </w:tcBorders>
            <w:tcPrChange w:id="41" w:author="Liu xg" w:date="2021-06-28T10:19:00Z">
              <w:tcPr>
                <w:tcW w:w="1984" w:type="dxa"/>
                <w:tcBorders>
                  <w:left w:val="nil"/>
                  <w:bottom w:val="single" w:sz="8" w:space="0" w:color="auto"/>
                  <w:right w:val="nil"/>
                </w:tcBorders>
              </w:tcPr>
            </w:tcPrChange>
          </w:tcPr>
          <w:p w14:paraId="6473CD8E" w14:textId="4AC89A5A" w:rsidR="00D07E9B" w:rsidRPr="00B5059A" w:rsidRDefault="006046B6" w:rsidP="00505497">
            <w:pPr>
              <w:jc w:val="center"/>
              <w:rPr>
                <w:rFonts w:eastAsia="黑体"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D07E9B" w:rsidRPr="00767240" w14:paraId="1C1F0D8A" w14:textId="49A1A0F2" w:rsidTr="00D07E9B">
        <w:trPr>
          <w:trHeight w:val="303"/>
          <w:jc w:val="center"/>
        </w:trPr>
        <w:tc>
          <w:tcPr>
            <w:tcW w:w="1984" w:type="dxa"/>
            <w:tcBorders>
              <w:top w:val="single" w:sz="8" w:space="0" w:color="auto"/>
              <w:left w:val="nil"/>
              <w:bottom w:val="single" w:sz="8" w:space="0" w:color="auto"/>
              <w:right w:val="nil"/>
            </w:tcBorders>
            <w:vAlign w:val="center"/>
          </w:tcPr>
          <w:p w14:paraId="705E3EC4" w14:textId="4EDDF9A3" w:rsidR="00D07E9B" w:rsidRPr="00767240" w:rsidRDefault="00D07E9B" w:rsidP="00D16F2D">
            <w:pPr>
              <w:jc w:val="center"/>
            </w:pPr>
            <w:r w:rsidRPr="00767240">
              <w:t>Heterogeneous</w:t>
            </w:r>
          </w:p>
        </w:tc>
        <w:tc>
          <w:tcPr>
            <w:tcW w:w="1937" w:type="dxa"/>
            <w:tcBorders>
              <w:top w:val="single" w:sz="8" w:space="0" w:color="auto"/>
              <w:left w:val="nil"/>
              <w:bottom w:val="single" w:sz="8" w:space="0" w:color="auto"/>
              <w:right w:val="nil"/>
            </w:tcBorders>
            <w:vAlign w:val="center"/>
          </w:tcPr>
          <w:p w14:paraId="5469E76F" w14:textId="79E75F80" w:rsidR="00D07E9B" w:rsidRPr="00767240" w:rsidRDefault="00D07E9B" w:rsidP="0052172C">
            <w:pPr>
              <w:jc w:val="center"/>
            </w:pPr>
            <m:oMathPara>
              <m:oMath>
                <m:r>
                  <w:ins w:id="42" w:author="Liu xg" w:date="2021-06-28T10:13:00Z">
                    <w:rPr>
                      <w:rFonts w:ascii="Cambria Math" w:hAnsi="Cambria Math"/>
                    </w:rPr>
                    <m:t>rewar</m:t>
                  </w:ins>
                </m:r>
                <m:sSub>
                  <m:sSubPr>
                    <m:ctrlPr>
                      <w:ins w:id="43" w:author="Liu xg" w:date="2021-06-28T10:13:00Z">
                        <w:rPr>
                          <w:rFonts w:ascii="Cambria Math" w:hAnsi="Cambria Math"/>
                          <w:i/>
                        </w:rPr>
                      </w:ins>
                    </m:ctrlPr>
                  </m:sSubPr>
                  <m:e>
                    <m:r>
                      <w:ins w:id="44" w:author="Liu xg" w:date="2021-06-28T10:13:00Z">
                        <w:rPr>
                          <w:rFonts w:ascii="Cambria Math" w:hAnsi="Cambria Math"/>
                        </w:rPr>
                        <m:t>d</m:t>
                      </w:ins>
                    </m:r>
                  </m:e>
                  <m:sub>
                    <m:r>
                      <w:ins w:id="45" w:author="Liu xg" w:date="2021-06-28T10:13:00Z">
                        <w:rPr>
                          <w:rFonts w:ascii="Cambria Math" w:hAnsi="Cambria Math" w:hint="eastAsia"/>
                        </w:rPr>
                        <m:t>g</m:t>
                      </w:ins>
                    </m:r>
                  </m:sub>
                </m:sSub>
                <m:r>
                  <w:ins w:id="46" w:author="Liu xg" w:date="2021-06-28T10:13:00Z">
                    <w:rPr>
                      <w:rFonts w:ascii="Cambria Math" w:hAnsi="Cambria Math"/>
                    </w:rPr>
                    <m:t>*τ</m:t>
                  </w:ins>
                </m:r>
                <m:r>
                  <w:del w:id="47" w:author="Liu xg" w:date="2021-06-28T10:13:00Z">
                    <w:rPr>
                      <w:rFonts w:ascii="Cambria Math" w:hAnsi="Cambria Math"/>
                    </w:rPr>
                    <m:t>10</m:t>
                  </w:del>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1936" w:type="dxa"/>
            <w:tcBorders>
              <w:top w:val="single" w:sz="8" w:space="0" w:color="auto"/>
              <w:left w:val="nil"/>
              <w:bottom w:val="single" w:sz="8" w:space="0" w:color="auto"/>
              <w:right w:val="nil"/>
            </w:tcBorders>
            <w:vAlign w:val="center"/>
          </w:tcPr>
          <w:p w14:paraId="6A9AE8B3" w14:textId="0D3F7AD2" w:rsidR="00D07E9B" w:rsidRPr="00767240" w:rsidRDefault="006046B6"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m:t>
                </m:r>
                <m:r>
                  <w:ins w:id="48" w:author="Liu xg" w:date="2021-06-28T10:13:00Z">
                    <w:rPr>
                      <w:rFonts w:ascii="Cambria Math" w:hAnsi="Cambria Math"/>
                    </w:rPr>
                    <m:t>rewar</m:t>
                  </w:ins>
                </m:r>
                <m:sSub>
                  <m:sSubPr>
                    <m:ctrlPr>
                      <w:ins w:id="49" w:author="Liu xg" w:date="2021-06-28T10:13:00Z">
                        <w:rPr>
                          <w:rFonts w:ascii="Cambria Math" w:hAnsi="Cambria Math"/>
                          <w:i/>
                        </w:rPr>
                      </w:ins>
                    </m:ctrlPr>
                  </m:sSubPr>
                  <m:e>
                    <m:r>
                      <w:ins w:id="50" w:author="Liu xg" w:date="2021-06-28T10:13:00Z">
                        <w:rPr>
                          <w:rFonts w:ascii="Cambria Math" w:hAnsi="Cambria Math"/>
                        </w:rPr>
                        <m:t>d</m:t>
                      </w:ins>
                    </m:r>
                  </m:e>
                  <m:sub>
                    <m:r>
                      <w:ins w:id="51" w:author="Liu xg" w:date="2021-06-28T10:13:00Z">
                        <w:rPr>
                          <w:rFonts w:ascii="Cambria Math" w:hAnsi="Cambria Math"/>
                        </w:rPr>
                        <m:t>a</m:t>
                      </w:ins>
                    </m:r>
                  </m:sub>
                </m:sSub>
                <m:r>
                  <w:ins w:id="52" w:author="Liu xg" w:date="2021-06-28T10:13:00Z">
                    <w:rPr>
                      <w:rFonts w:ascii="Cambria Math" w:hAnsi="Cambria Math"/>
                    </w:rPr>
                    <m:t>*τ</m:t>
                  </w:ins>
                </m:r>
                <m:r>
                  <w:del w:id="53" w:author="Liu xg" w:date="2021-06-28T10:13:00Z">
                    <w:rPr>
                      <w:rFonts w:ascii="Cambria Math" w:hAnsi="Cambria Math"/>
                    </w:rPr>
                    <m:t>50</m:t>
                  </w:del>
                </m:r>
              </m:oMath>
            </m:oMathPara>
          </w:p>
        </w:tc>
        <w:tc>
          <w:tcPr>
            <w:tcW w:w="2268" w:type="dxa"/>
            <w:vMerge w:val="restart"/>
            <w:tcBorders>
              <w:left w:val="nil"/>
              <w:bottom w:val="single" w:sz="8" w:space="0" w:color="auto"/>
              <w:right w:val="nil"/>
            </w:tcBorders>
            <w:vAlign w:val="center"/>
          </w:tcPr>
          <w:p w14:paraId="4B0895F9" w14:textId="77777777" w:rsidR="00D07E9B" w:rsidRPr="00767240" w:rsidRDefault="006046B6" w:rsidP="00505497">
            <w:pPr>
              <w:jc w:val="center"/>
            </w:pPr>
            <m:oMath>
              <m:sSup>
                <m:sSupPr>
                  <m:ctrlPr>
                    <w:rPr>
                      <w:rFonts w:ascii="Cambria Math" w:hAnsi="Cambria Math"/>
                      <w:i/>
                    </w:rPr>
                  </m:ctrlPr>
                </m:sSupPr>
                <m:e>
                  <m:r>
                    <w:rPr>
                      <w:rFonts w:ascii="Cambria Math" w:hAnsi="Cambria Math"/>
                    </w:rPr>
                    <m:t>M</m:t>
                  </m:r>
                </m:e>
                <m:sup>
                  <m:r>
                    <w:rPr>
                      <w:rFonts w:ascii="Cambria Math" w:hAnsi="Cambria Math"/>
                    </w:rPr>
                    <m:t>i=1,2,3</m:t>
                  </m:r>
                </m:sup>
              </m:sSup>
              <m:r>
                <m:rPr>
                  <m:sty m:val="bi"/>
                </m:rPr>
                <w:rPr>
                  <w:rFonts w:ascii="Cambria Math" w:hAnsi="Cambria Math"/>
                </w:rPr>
                <m:t>∈[0,120]</m:t>
              </m:r>
            </m:oMath>
            <w:r w:rsidR="00D07E9B" w:rsidRPr="00767240">
              <w:t xml:space="preserve"> </w:t>
            </w:r>
          </w:p>
          <w:p w14:paraId="53DE12D6" w14:textId="236E4408" w:rsidR="00D07E9B" w:rsidRPr="00767240" w:rsidRDefault="006046B6" w:rsidP="00D16F2D">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i=4,5,6</m:t>
                    </m:r>
                  </m:sup>
                </m:sSup>
                <m:r>
                  <m:rPr>
                    <m:sty m:val="bi"/>
                  </m:rPr>
                  <w:rPr>
                    <w:rFonts w:ascii="Cambria Math" w:hAnsi="Cambria Math"/>
                  </w:rPr>
                  <m:t>∈[-1,-120]</m:t>
                </m:r>
              </m:oMath>
            </m:oMathPara>
          </w:p>
        </w:tc>
        <w:tc>
          <w:tcPr>
            <w:tcW w:w="1984" w:type="dxa"/>
            <w:vMerge w:val="restart"/>
            <w:tcBorders>
              <w:left w:val="nil"/>
              <w:bottom w:val="single" w:sz="8" w:space="0" w:color="auto"/>
              <w:right w:val="nil"/>
            </w:tcBorders>
            <w:vAlign w:val="center"/>
          </w:tcPr>
          <w:p w14:paraId="58A82E04" w14:textId="0CD64098" w:rsidR="00D07E9B" w:rsidRPr="00767240" w:rsidRDefault="006046B6" w:rsidP="00505497">
            <w:pPr>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D07E9B" w:rsidRPr="00767240" w14:paraId="201EBB52" w14:textId="77777777" w:rsidTr="00D07E9B">
        <w:trPr>
          <w:trHeight w:val="169"/>
          <w:jc w:val="center"/>
          <w:trPrChange w:id="54" w:author="Liu xg" w:date="2021-06-28T10:19:00Z">
            <w:trPr>
              <w:trHeight w:val="169"/>
              <w:jc w:val="center"/>
            </w:trPr>
          </w:trPrChange>
        </w:trPr>
        <w:tc>
          <w:tcPr>
            <w:tcW w:w="1984" w:type="dxa"/>
            <w:vMerge w:val="restart"/>
            <w:tcBorders>
              <w:top w:val="single" w:sz="8" w:space="0" w:color="auto"/>
              <w:left w:val="nil"/>
              <w:bottom w:val="single" w:sz="8" w:space="0" w:color="auto"/>
              <w:right w:val="nil"/>
            </w:tcBorders>
            <w:vAlign w:val="center"/>
            <w:tcPrChange w:id="55" w:author="Liu xg" w:date="2021-06-28T10:19:00Z">
              <w:tcPr>
                <w:tcW w:w="1984" w:type="dxa"/>
                <w:vMerge w:val="restart"/>
                <w:tcBorders>
                  <w:top w:val="single" w:sz="8" w:space="0" w:color="auto"/>
                  <w:left w:val="nil"/>
                  <w:right w:val="nil"/>
                </w:tcBorders>
                <w:vAlign w:val="center"/>
              </w:tcPr>
            </w:tcPrChange>
          </w:tcPr>
          <w:p w14:paraId="3C64E9A6" w14:textId="39F1ECA6" w:rsidR="00D07E9B" w:rsidRPr="00767240" w:rsidDel="00175E12" w:rsidRDefault="00D07E9B">
            <w:pPr>
              <w:jc w:val="center"/>
              <w:rPr>
                <w:del w:id="56" w:author="Liu xg" w:date="2021-06-23T14:42:00Z"/>
                <w:rFonts w:cs="Times New Roman"/>
              </w:rPr>
            </w:pPr>
            <w:r w:rsidRPr="00767240">
              <w:t>Homogeneous</w:t>
            </w:r>
            <w:del w:id="57" w:author="Liu xg" w:date="2021-06-23T14:42:00Z">
              <w:r w:rsidRPr="00767240" w:rsidDel="00175E12">
                <w:delText xml:space="preserve"> Low</w:delText>
              </w:r>
            </w:del>
          </w:p>
          <w:p w14:paraId="3EC4D79C" w14:textId="06646AFC" w:rsidR="00D07E9B" w:rsidRPr="00767240" w:rsidRDefault="00D07E9B">
            <w:pPr>
              <w:jc w:val="center"/>
              <w:rPr>
                <w:rFonts w:cs="Times New Roman"/>
              </w:rPr>
            </w:pPr>
            <w:del w:id="58" w:author="Liu xg" w:date="2021-06-23T14:42:00Z">
              <w:r w:rsidRPr="00767240" w:rsidDel="00175E12">
                <w:delText>Homogeneous High</w:delText>
              </w:r>
            </w:del>
          </w:p>
        </w:tc>
        <w:tc>
          <w:tcPr>
            <w:tcW w:w="1937" w:type="dxa"/>
            <w:tcBorders>
              <w:top w:val="single" w:sz="8" w:space="0" w:color="auto"/>
              <w:left w:val="nil"/>
              <w:bottom w:val="single" w:sz="8" w:space="0" w:color="auto"/>
              <w:right w:val="nil"/>
            </w:tcBorders>
            <w:vAlign w:val="center"/>
            <w:tcPrChange w:id="59" w:author="Liu xg" w:date="2021-06-28T10:19:00Z">
              <w:tcPr>
                <w:tcW w:w="1937" w:type="dxa"/>
                <w:tcBorders>
                  <w:top w:val="single" w:sz="4" w:space="0" w:color="auto"/>
                  <w:left w:val="nil"/>
                  <w:bottom w:val="single" w:sz="4" w:space="0" w:color="auto"/>
                  <w:right w:val="nil"/>
                </w:tcBorders>
                <w:vAlign w:val="center"/>
              </w:tcPr>
            </w:tcPrChange>
          </w:tcPr>
          <w:p w14:paraId="317C31DA" w14:textId="5E8732EB" w:rsidR="00D07E9B" w:rsidRPr="00767240" w:rsidRDefault="00D07E9B" w:rsidP="0052172C">
            <w:pPr>
              <w:jc w:val="center"/>
            </w:pPr>
            <m:oMathPara>
              <m:oMath>
                <m:r>
                  <w:ins w:id="60" w:author="Liu xg" w:date="2021-06-28T10:13:00Z">
                    <w:rPr>
                      <w:rFonts w:ascii="Cambria Math" w:hAnsi="Cambria Math"/>
                    </w:rPr>
                    <m:t>rewar</m:t>
                  </w:ins>
                </m:r>
                <m:sSub>
                  <m:sSubPr>
                    <m:ctrlPr>
                      <w:ins w:id="61" w:author="Liu xg" w:date="2021-06-28T10:13:00Z">
                        <w:rPr>
                          <w:rFonts w:ascii="Cambria Math" w:hAnsi="Cambria Math"/>
                          <w:i/>
                        </w:rPr>
                      </w:ins>
                    </m:ctrlPr>
                  </m:sSubPr>
                  <m:e>
                    <m:r>
                      <w:ins w:id="62" w:author="Liu xg" w:date="2021-06-28T10:13:00Z">
                        <w:rPr>
                          <w:rFonts w:ascii="Cambria Math" w:hAnsi="Cambria Math"/>
                        </w:rPr>
                        <m:t>d</m:t>
                      </w:ins>
                    </m:r>
                  </m:e>
                  <m:sub>
                    <m:r>
                      <w:ins w:id="63" w:author="Liu xg" w:date="2021-06-28T10:13:00Z">
                        <w:rPr>
                          <w:rFonts w:ascii="Cambria Math" w:hAnsi="Cambria Math" w:hint="eastAsia"/>
                        </w:rPr>
                        <m:t>g</m:t>
                      </w:ins>
                    </m:r>
                  </m:sub>
                </m:sSub>
                <m:r>
                  <w:ins w:id="64" w:author="Liu xg" w:date="2021-06-28T10:13:00Z">
                    <w:rPr>
                      <w:rFonts w:ascii="Cambria Math" w:hAnsi="Cambria Math"/>
                    </w:rPr>
                    <m:t>*τ</m:t>
                  </w:ins>
                </m:r>
                <m:r>
                  <w:del w:id="65" w:author="Liu xg" w:date="2021-06-28T10:13:00Z">
                    <w:rPr>
                      <w:rFonts w:ascii="Cambria Math" w:hAnsi="Cambria Math"/>
                    </w:rPr>
                    <m:t>10</m:t>
                  </w:del>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1936" w:type="dxa"/>
            <w:tcBorders>
              <w:top w:val="single" w:sz="8" w:space="0" w:color="auto"/>
              <w:left w:val="nil"/>
              <w:bottom w:val="single" w:sz="8" w:space="0" w:color="auto"/>
              <w:right w:val="nil"/>
            </w:tcBorders>
            <w:vAlign w:val="center"/>
            <w:tcPrChange w:id="66" w:author="Liu xg" w:date="2021-06-28T10:19:00Z">
              <w:tcPr>
                <w:tcW w:w="1936" w:type="dxa"/>
                <w:tcBorders>
                  <w:top w:val="single" w:sz="4" w:space="0" w:color="auto"/>
                  <w:left w:val="nil"/>
                  <w:bottom w:val="single" w:sz="4" w:space="0" w:color="auto"/>
                  <w:right w:val="single" w:sz="4" w:space="0" w:color="auto"/>
                </w:tcBorders>
                <w:vAlign w:val="center"/>
              </w:tcPr>
            </w:tcPrChange>
          </w:tcPr>
          <w:p w14:paraId="20904C4D" w14:textId="01209CB6" w:rsidR="00D07E9B" w:rsidRPr="00767240" w:rsidRDefault="00D07E9B" w:rsidP="0052172C">
            <w:pPr>
              <w:jc w:val="center"/>
            </w:pPr>
            <m:oMathPara>
              <m:oMath>
                <m:r>
                  <w:ins w:id="67" w:author="Liu xg" w:date="2021-06-28T10:13:00Z">
                    <w:rPr>
                      <w:rFonts w:ascii="Cambria Math" w:hAnsi="Cambria Math"/>
                    </w:rPr>
                    <m:t>rewar</m:t>
                  </w:ins>
                </m:r>
                <m:sSub>
                  <m:sSubPr>
                    <m:ctrlPr>
                      <w:ins w:id="68" w:author="Liu xg" w:date="2021-06-28T10:13:00Z">
                        <w:rPr>
                          <w:rFonts w:ascii="Cambria Math" w:hAnsi="Cambria Math"/>
                          <w:i/>
                        </w:rPr>
                      </w:ins>
                    </m:ctrlPr>
                  </m:sSubPr>
                  <m:e>
                    <m:r>
                      <w:ins w:id="69" w:author="Liu xg" w:date="2021-06-28T10:13:00Z">
                        <w:rPr>
                          <w:rFonts w:ascii="Cambria Math" w:hAnsi="Cambria Math"/>
                        </w:rPr>
                        <m:t>d</m:t>
                      </w:ins>
                    </m:r>
                  </m:e>
                  <m:sub>
                    <m:r>
                      <w:ins w:id="70" w:author="Liu xg" w:date="2021-06-28T10:13:00Z">
                        <w:rPr>
                          <w:rFonts w:ascii="Cambria Math" w:hAnsi="Cambria Math" w:hint="eastAsia"/>
                        </w:rPr>
                        <m:t>g</m:t>
                      </w:ins>
                    </m:r>
                  </m:sub>
                </m:sSub>
                <m:r>
                  <w:ins w:id="71" w:author="Liu xg" w:date="2021-06-28T10:13:00Z">
                    <w:rPr>
                      <w:rFonts w:ascii="Cambria Math" w:hAnsi="Cambria Math"/>
                    </w:rPr>
                    <m:t>*τ</m:t>
                  </w:ins>
                </m:r>
                <m:r>
                  <w:del w:id="72" w:author="Liu xg" w:date="2021-06-28T10:13:00Z">
                    <w:rPr>
                      <w:rFonts w:ascii="Cambria Math" w:hAnsi="Cambria Math"/>
                    </w:rPr>
                    <m:t>10</m:t>
                  </w:del>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268" w:type="dxa"/>
            <w:vMerge/>
            <w:tcBorders>
              <w:left w:val="nil"/>
              <w:bottom w:val="single" w:sz="8" w:space="0" w:color="auto"/>
              <w:right w:val="nil"/>
            </w:tcBorders>
            <w:vAlign w:val="center"/>
            <w:tcPrChange w:id="73" w:author="Liu xg" w:date="2021-06-28T10:19:00Z">
              <w:tcPr>
                <w:tcW w:w="2268" w:type="dxa"/>
                <w:vMerge/>
                <w:tcBorders>
                  <w:left w:val="single" w:sz="4" w:space="0" w:color="auto"/>
                  <w:bottom w:val="single" w:sz="8" w:space="0" w:color="auto"/>
                  <w:right w:val="nil"/>
                </w:tcBorders>
                <w:vAlign w:val="center"/>
              </w:tcPr>
            </w:tcPrChange>
          </w:tcPr>
          <w:p w14:paraId="5ACBDB2C" w14:textId="77777777" w:rsidR="00D07E9B" w:rsidRPr="00767240" w:rsidRDefault="00D07E9B" w:rsidP="0052172C">
            <w:pPr>
              <w:jc w:val="center"/>
            </w:pPr>
          </w:p>
        </w:tc>
        <w:tc>
          <w:tcPr>
            <w:tcW w:w="1984" w:type="dxa"/>
            <w:vMerge/>
            <w:tcBorders>
              <w:left w:val="nil"/>
              <w:bottom w:val="single" w:sz="8" w:space="0" w:color="auto"/>
              <w:right w:val="nil"/>
            </w:tcBorders>
            <w:vAlign w:val="center"/>
            <w:tcPrChange w:id="74" w:author="Liu xg" w:date="2021-06-28T10:19:00Z">
              <w:tcPr>
                <w:tcW w:w="1984" w:type="dxa"/>
                <w:vMerge/>
                <w:tcBorders>
                  <w:left w:val="nil"/>
                  <w:bottom w:val="single" w:sz="8" w:space="0" w:color="auto"/>
                  <w:right w:val="nil"/>
                </w:tcBorders>
                <w:vAlign w:val="center"/>
              </w:tcPr>
            </w:tcPrChange>
          </w:tcPr>
          <w:p w14:paraId="0D917413" w14:textId="77777777" w:rsidR="00D07E9B" w:rsidRPr="00767240" w:rsidRDefault="00D07E9B" w:rsidP="0052172C"/>
        </w:tc>
      </w:tr>
      <w:tr w:rsidR="00D07E9B" w:rsidRPr="00767240" w14:paraId="2D8C3832" w14:textId="77777777" w:rsidTr="00D07E9B">
        <w:trPr>
          <w:trHeight w:val="60"/>
          <w:jc w:val="center"/>
          <w:trPrChange w:id="75" w:author="Liu xg" w:date="2021-06-28T10:18:00Z">
            <w:trPr>
              <w:trHeight w:val="60"/>
              <w:jc w:val="center"/>
            </w:trPr>
          </w:trPrChange>
        </w:trPr>
        <w:tc>
          <w:tcPr>
            <w:tcW w:w="1984" w:type="dxa"/>
            <w:vMerge/>
            <w:tcBorders>
              <w:top w:val="single" w:sz="8" w:space="0" w:color="auto"/>
              <w:left w:val="nil"/>
              <w:bottom w:val="single" w:sz="8" w:space="0" w:color="auto"/>
              <w:right w:val="nil"/>
            </w:tcBorders>
            <w:vAlign w:val="center"/>
            <w:tcPrChange w:id="76" w:author="Liu xg" w:date="2021-06-28T10:18:00Z">
              <w:tcPr>
                <w:tcW w:w="1984" w:type="dxa"/>
                <w:vMerge/>
                <w:tcBorders>
                  <w:left w:val="nil"/>
                  <w:bottom w:val="single" w:sz="8" w:space="0" w:color="auto"/>
                  <w:right w:val="nil"/>
                </w:tcBorders>
                <w:vAlign w:val="center"/>
              </w:tcPr>
            </w:tcPrChange>
          </w:tcPr>
          <w:p w14:paraId="77808BB6" w14:textId="7A702C6A" w:rsidR="00D07E9B" w:rsidRPr="00767240" w:rsidRDefault="00D07E9B" w:rsidP="0052172C">
            <w:pPr>
              <w:jc w:val="center"/>
              <w:rPr>
                <w:rFonts w:cs="Times New Roman"/>
              </w:rPr>
            </w:pPr>
          </w:p>
        </w:tc>
        <w:tc>
          <w:tcPr>
            <w:tcW w:w="1937" w:type="dxa"/>
            <w:tcBorders>
              <w:top w:val="single" w:sz="8" w:space="0" w:color="auto"/>
              <w:left w:val="nil"/>
              <w:bottom w:val="single" w:sz="8" w:space="0" w:color="auto"/>
              <w:right w:val="nil"/>
            </w:tcBorders>
            <w:vAlign w:val="center"/>
            <w:tcPrChange w:id="77" w:author="Liu xg" w:date="2021-06-28T10:18:00Z">
              <w:tcPr>
                <w:tcW w:w="1937" w:type="dxa"/>
                <w:tcBorders>
                  <w:top w:val="single" w:sz="4" w:space="0" w:color="auto"/>
                  <w:left w:val="nil"/>
                  <w:bottom w:val="single" w:sz="4" w:space="0" w:color="auto"/>
                  <w:right w:val="nil"/>
                </w:tcBorders>
                <w:vAlign w:val="center"/>
              </w:tcPr>
            </w:tcPrChange>
          </w:tcPr>
          <w:p w14:paraId="773822C5" w14:textId="2819775F" w:rsidR="00D07E9B" w:rsidRPr="00767240" w:rsidRDefault="006046B6" w:rsidP="0052172C">
            <w:pPr>
              <w:jc w:val="center"/>
            </w:p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m:t>
              </m:r>
              <m:r>
                <w:ins w:id="78" w:author="Liu xg" w:date="2021-06-28T10:13:00Z">
                  <w:rPr>
                    <w:rFonts w:ascii="Cambria Math" w:hAnsi="Cambria Math"/>
                  </w:rPr>
                  <m:t>rewar</m:t>
                </w:ins>
              </m:r>
              <m:sSub>
                <m:sSubPr>
                  <m:ctrlPr>
                    <w:ins w:id="79" w:author="Liu xg" w:date="2021-06-28T10:13:00Z">
                      <w:rPr>
                        <w:rFonts w:ascii="Cambria Math" w:hAnsi="Cambria Math"/>
                        <w:i/>
                      </w:rPr>
                    </w:ins>
                  </m:ctrlPr>
                </m:sSubPr>
                <m:e>
                  <m:r>
                    <w:ins w:id="80" w:author="Liu xg" w:date="2021-06-28T10:13:00Z">
                      <w:rPr>
                        <w:rFonts w:ascii="Cambria Math" w:hAnsi="Cambria Math"/>
                      </w:rPr>
                      <m:t>d</m:t>
                    </w:ins>
                  </m:r>
                </m:e>
                <m:sub>
                  <m:r>
                    <w:ins w:id="81" w:author="Liu xg" w:date="2021-06-28T10:13:00Z">
                      <w:rPr>
                        <w:rFonts w:ascii="Cambria Math" w:hAnsi="Cambria Math"/>
                      </w:rPr>
                      <m:t>a</m:t>
                    </w:ins>
                  </m:r>
                </m:sub>
              </m:sSub>
              <m:r>
                <w:ins w:id="82" w:author="Liu xg" w:date="2021-06-28T10:13:00Z">
                  <w:rPr>
                    <w:rFonts w:ascii="Cambria Math" w:hAnsi="Cambria Math"/>
                  </w:rPr>
                  <m:t>*τ</m:t>
                </w:ins>
              </m:r>
              <m:r>
                <w:del w:id="83" w:author="Liu xg" w:date="2021-06-28T10:13:00Z">
                  <w:rPr>
                    <w:rFonts w:ascii="Cambria Math" w:hAnsi="Cambria Math"/>
                  </w:rPr>
                  <m:t>5</m:t>
                </w:del>
              </m:r>
            </m:oMath>
            <w:del w:id="84" w:author="Liu xg" w:date="2021-06-28T10:13:00Z">
              <w:r w:rsidR="00D07E9B" w:rsidDel="00D07E9B">
                <w:rPr>
                  <w:rFonts w:hint="eastAsia"/>
                </w:rPr>
                <w:delText>0</w:delText>
              </w:r>
            </w:del>
          </w:p>
        </w:tc>
        <w:tc>
          <w:tcPr>
            <w:tcW w:w="1936" w:type="dxa"/>
            <w:tcBorders>
              <w:top w:val="single" w:sz="8" w:space="0" w:color="auto"/>
              <w:left w:val="nil"/>
              <w:bottom w:val="single" w:sz="8" w:space="0" w:color="auto"/>
              <w:right w:val="nil"/>
            </w:tcBorders>
            <w:vAlign w:val="center"/>
            <w:tcPrChange w:id="85" w:author="Liu xg" w:date="2021-06-28T10:18:00Z">
              <w:tcPr>
                <w:tcW w:w="1936" w:type="dxa"/>
                <w:tcBorders>
                  <w:top w:val="single" w:sz="4" w:space="0" w:color="auto"/>
                  <w:left w:val="nil"/>
                  <w:bottom w:val="single" w:sz="4" w:space="0" w:color="auto"/>
                  <w:right w:val="single" w:sz="4" w:space="0" w:color="auto"/>
                </w:tcBorders>
                <w:vAlign w:val="center"/>
              </w:tcPr>
            </w:tcPrChange>
          </w:tcPr>
          <w:p w14:paraId="197CC938" w14:textId="40E2E743" w:rsidR="00D07E9B" w:rsidRPr="00767240" w:rsidRDefault="006046B6"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m:t>
                </m:r>
                <m:r>
                  <w:ins w:id="86" w:author="Liu xg" w:date="2021-06-28T10:13:00Z">
                    <w:rPr>
                      <w:rFonts w:ascii="Cambria Math" w:hAnsi="Cambria Math"/>
                    </w:rPr>
                    <m:t>rewar</m:t>
                  </w:ins>
                </m:r>
                <m:sSub>
                  <m:sSubPr>
                    <m:ctrlPr>
                      <w:ins w:id="87" w:author="Liu xg" w:date="2021-06-28T10:13:00Z">
                        <w:rPr>
                          <w:rFonts w:ascii="Cambria Math" w:hAnsi="Cambria Math"/>
                          <w:i/>
                        </w:rPr>
                      </w:ins>
                    </m:ctrlPr>
                  </m:sSubPr>
                  <m:e>
                    <m:r>
                      <w:ins w:id="88" w:author="Liu xg" w:date="2021-06-28T10:13:00Z">
                        <w:rPr>
                          <w:rFonts w:ascii="Cambria Math" w:hAnsi="Cambria Math"/>
                        </w:rPr>
                        <m:t>d</m:t>
                      </w:ins>
                    </m:r>
                  </m:e>
                  <m:sub>
                    <m:r>
                      <w:ins w:id="89" w:author="Liu xg" w:date="2021-06-28T10:13:00Z">
                        <w:rPr>
                          <w:rFonts w:ascii="Cambria Math" w:hAnsi="Cambria Math"/>
                        </w:rPr>
                        <m:t>a</m:t>
                      </w:ins>
                    </m:r>
                  </m:sub>
                </m:sSub>
                <m:r>
                  <w:ins w:id="90" w:author="Liu xg" w:date="2021-06-28T10:13:00Z">
                    <w:rPr>
                      <w:rFonts w:ascii="Cambria Math" w:hAnsi="Cambria Math"/>
                    </w:rPr>
                    <m:t>*τ</m:t>
                  </w:ins>
                </m:r>
                <m:r>
                  <w:del w:id="91" w:author="Liu xg" w:date="2021-06-28T10:13:00Z">
                    <w:rPr>
                      <w:rFonts w:ascii="Cambria Math" w:hAnsi="Cambria Math"/>
                    </w:rPr>
                    <m:t>50</m:t>
                  </w:del>
                </m:r>
              </m:oMath>
            </m:oMathPara>
          </w:p>
        </w:tc>
        <w:tc>
          <w:tcPr>
            <w:tcW w:w="2268" w:type="dxa"/>
            <w:vMerge/>
            <w:tcBorders>
              <w:top w:val="single" w:sz="8" w:space="0" w:color="auto"/>
              <w:left w:val="nil"/>
              <w:bottom w:val="single" w:sz="8" w:space="0" w:color="auto"/>
              <w:right w:val="nil"/>
            </w:tcBorders>
            <w:vAlign w:val="center"/>
            <w:tcPrChange w:id="92" w:author="Liu xg" w:date="2021-06-28T10:18:00Z">
              <w:tcPr>
                <w:tcW w:w="2268" w:type="dxa"/>
                <w:vMerge/>
                <w:tcBorders>
                  <w:left w:val="single" w:sz="4" w:space="0" w:color="auto"/>
                  <w:bottom w:val="single" w:sz="8" w:space="0" w:color="auto"/>
                  <w:right w:val="nil"/>
                </w:tcBorders>
                <w:vAlign w:val="center"/>
              </w:tcPr>
            </w:tcPrChange>
          </w:tcPr>
          <w:p w14:paraId="634025CF" w14:textId="77777777" w:rsidR="00D07E9B" w:rsidRPr="00767240" w:rsidRDefault="00D07E9B" w:rsidP="0052172C">
            <w:pPr>
              <w:jc w:val="center"/>
            </w:pPr>
          </w:p>
        </w:tc>
        <w:tc>
          <w:tcPr>
            <w:tcW w:w="1984" w:type="dxa"/>
            <w:vMerge/>
            <w:tcBorders>
              <w:top w:val="single" w:sz="8" w:space="0" w:color="auto"/>
              <w:left w:val="nil"/>
              <w:bottom w:val="single" w:sz="8" w:space="0" w:color="auto"/>
              <w:right w:val="nil"/>
            </w:tcBorders>
            <w:vAlign w:val="center"/>
            <w:tcPrChange w:id="93" w:author="Liu xg" w:date="2021-06-28T10:18:00Z">
              <w:tcPr>
                <w:tcW w:w="1984" w:type="dxa"/>
                <w:vMerge/>
                <w:tcBorders>
                  <w:left w:val="nil"/>
                  <w:bottom w:val="single" w:sz="8" w:space="0" w:color="auto"/>
                  <w:right w:val="nil"/>
                </w:tcBorders>
                <w:vAlign w:val="center"/>
              </w:tcPr>
            </w:tcPrChange>
          </w:tcPr>
          <w:p w14:paraId="41E9486C" w14:textId="77777777" w:rsidR="00D07E9B" w:rsidRPr="00767240" w:rsidRDefault="00D07E9B" w:rsidP="0052172C"/>
        </w:tc>
      </w:tr>
    </w:tbl>
    <w:p w14:paraId="30A36E8E" w14:textId="77777777" w:rsidR="00736612" w:rsidRPr="00767240" w:rsidRDefault="00736612" w:rsidP="00736612"/>
    <w:p w14:paraId="3698B0D3" w14:textId="271718F0" w:rsidR="00633B6A" w:rsidRPr="00812EE9" w:rsidRDefault="00E22876" w:rsidP="00295E6B">
      <w:pPr>
        <w:pStyle w:val="2"/>
        <w:rPr>
          <w:rFonts w:ascii="Times New Roman" w:hAnsi="Times New Roman"/>
        </w:rPr>
      </w:pPr>
      <w:r w:rsidRPr="00812EE9">
        <w:rPr>
          <w:rFonts w:ascii="Times New Roman" w:hAnsi="Times New Roman"/>
        </w:rPr>
        <w:t>4</w:t>
      </w:r>
      <w:r w:rsidR="00633B6A" w:rsidRPr="00812EE9">
        <w:rPr>
          <w:rFonts w:ascii="Times New Roman" w:hAnsi="Times New Roman"/>
        </w:rPr>
        <w:t xml:space="preserve"> </w:t>
      </w:r>
      <w:r w:rsidR="00633B6A" w:rsidRPr="00812EE9">
        <w:rPr>
          <w:rFonts w:ascii="Times New Roman" w:hAnsi="Times New Roman" w:hint="eastAsia"/>
        </w:rPr>
        <w:t>结果</w:t>
      </w:r>
    </w:p>
    <w:p w14:paraId="5D7F07AF" w14:textId="684F829E" w:rsidR="00CC1E57" w:rsidRPr="00812EE9" w:rsidDel="0093289B" w:rsidRDefault="00CC1E57" w:rsidP="00CC1E57">
      <w:pPr>
        <w:pStyle w:val="3"/>
        <w:rPr>
          <w:del w:id="94" w:author="Liu xg" w:date="2021-06-23T14:40:00Z"/>
          <w:rFonts w:ascii="Times New Roman" w:hAnsi="Times New Roman"/>
        </w:rPr>
      </w:pPr>
      <w:del w:id="95" w:author="Liu xg" w:date="2021-06-23T14:40:00Z">
        <w:r w:rsidRPr="00812EE9" w:rsidDel="0093289B">
          <w:rPr>
            <w:rFonts w:ascii="Times New Roman" w:hAnsi="Times New Roman"/>
          </w:rPr>
          <w:delText>4.1</w:delText>
        </w:r>
      </w:del>
      <w:del w:id="96" w:author="Liu xg" w:date="2021-06-21T19:23:00Z">
        <w:r w:rsidRPr="00812EE9" w:rsidDel="00E93C69">
          <w:rPr>
            <w:rFonts w:ascii="Times New Roman" w:hAnsi="Times New Roman"/>
          </w:rPr>
          <w:delText xml:space="preserve"> </w:delText>
        </w:r>
      </w:del>
      <w:del w:id="97" w:author="Liu xg" w:date="2021-06-21T19:13:00Z">
        <w:r w:rsidRPr="00812EE9" w:rsidDel="00667B8E">
          <w:rPr>
            <w:rFonts w:ascii="Times New Roman" w:hAnsi="Times New Roman" w:hint="eastAsia"/>
          </w:rPr>
          <w:delText>动态</w:delText>
        </w:r>
      </w:del>
      <w:del w:id="98" w:author="Liu xg" w:date="2021-06-23T14:40:00Z">
        <w:r w:rsidRPr="00812EE9" w:rsidDel="0093289B">
          <w:rPr>
            <w:rFonts w:ascii="Times New Roman" w:hAnsi="Times New Roman" w:hint="eastAsia"/>
          </w:rPr>
          <w:delText>学习率</w:delText>
        </w:r>
      </w:del>
    </w:p>
    <w:p w14:paraId="073D169D" w14:textId="77777777" w:rsidR="008F2040" w:rsidRDefault="00CC1E57" w:rsidP="00CC1E57">
      <w:pPr>
        <w:rPr>
          <w:ins w:id="99" w:author="Liu xg" w:date="2021-06-23T10:07:00Z"/>
        </w:rPr>
      </w:pPr>
      <w:r w:rsidRPr="00767240">
        <w:rPr>
          <w:rFonts w:hint="eastAsia"/>
        </w:rPr>
        <w:t>我们使用阶段累积收益</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和目标收益</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定义</w:t>
      </w:r>
      <w:ins w:id="100" w:author="Liu xg" w:date="2021-06-23T10:00:00Z">
        <w:r w:rsidR="009B2032">
          <w:rPr>
            <w:rFonts w:hint="eastAsia"/>
          </w:rPr>
          <w:t>动态</w:t>
        </w:r>
      </w:ins>
      <w:del w:id="101" w:author="Liu xg" w:date="2021-06-21T19:09:00Z">
        <w:r w:rsidR="00D64470" w:rsidRPr="00B5059A" w:rsidDel="00667B8E">
          <w:rPr>
            <w:rFonts w:hint="eastAsia"/>
          </w:rPr>
          <w:delText>动态</w:delText>
        </w:r>
      </w:del>
      <w:r w:rsidRPr="00767240">
        <w:rPr>
          <w:rFonts w:hint="eastAsia"/>
        </w:rPr>
        <w:t>学习率</w:t>
      </w:r>
      <m:oMath>
        <m:sSup>
          <m:sSupPr>
            <m:ctrlPr>
              <w:ins w:id="102" w:author="Liu xg" w:date="2021-06-21T19:24:00Z">
                <w:rPr>
                  <w:rFonts w:ascii="Cambria Math" w:hAnsi="Cambria Math"/>
                  <w:i/>
                </w:rPr>
              </w:ins>
            </m:ctrlPr>
          </m:sSupPr>
          <m:e>
            <m:r>
              <w:ins w:id="103" w:author="Liu xg" w:date="2021-06-21T19:24:00Z">
                <w:rPr>
                  <w:rFonts w:ascii="Cambria Math" w:hAnsi="Cambria Math"/>
                </w:rPr>
                <m:t>η</m:t>
              </w:ins>
            </m:r>
          </m:e>
          <m:sup>
            <m:r>
              <w:ins w:id="104" w:author="Liu xg" w:date="2021-06-21T19:24:00Z">
                <w:rPr>
                  <w:rFonts w:ascii="Cambria Math" w:hAnsi="Cambria Math"/>
                </w:rPr>
                <m:t>i</m:t>
              </w:ins>
            </m:r>
          </m:sup>
        </m:sSup>
      </m:oMath>
      <w:ins w:id="105" w:author="Liu xg" w:date="2021-06-23T09:50:00Z">
        <w:r w:rsidR="00D140C8">
          <w:rPr>
            <w:rFonts w:hint="eastAsia"/>
          </w:rPr>
          <w:t>，</w:t>
        </w:r>
      </w:ins>
      <w:del w:id="106" w:author="Liu xg" w:date="2021-06-21T19:09:00Z">
        <w:r w:rsidR="00486F67" w:rsidRPr="00767240" w:rsidDel="00667B8E">
          <w:delText xml:space="preserve">, </w:delText>
        </w:r>
        <w:r w:rsidR="00486F67" w:rsidRPr="00767240" w:rsidDel="00667B8E">
          <w:rPr>
            <w:rFonts w:hint="eastAsia"/>
          </w:rPr>
          <w:delText>与固定学习率相比，</w:delText>
        </w:r>
      </w:del>
      <w:del w:id="107" w:author="Liu xg" w:date="2021-06-21T19:25:00Z">
        <w:r w:rsidR="00486F67" w:rsidRPr="00767240" w:rsidDel="004A3878">
          <w:rPr>
            <w:rFonts w:hint="eastAsia"/>
          </w:rPr>
          <w:delText>动态</w:delText>
        </w:r>
      </w:del>
      <w:del w:id="108" w:author="Liu xg" w:date="2021-06-21T19:33:00Z">
        <w:r w:rsidR="00486F67" w:rsidRPr="00767240" w:rsidDel="00125A80">
          <w:rPr>
            <w:rFonts w:hint="eastAsia"/>
          </w:rPr>
          <w:delText>学习率</w:delText>
        </w:r>
      </w:del>
      <w:del w:id="109" w:author="Liu xg" w:date="2021-06-21T19:25:00Z">
        <w:r w:rsidR="009F5005" w:rsidRPr="00767240" w:rsidDel="004A3878">
          <w:rPr>
            <w:rFonts w:hint="eastAsia"/>
          </w:rPr>
          <w:delText>更</w:delText>
        </w:r>
      </w:del>
      <w:del w:id="110" w:author="Liu xg" w:date="2021-06-21T19:28:00Z">
        <w:r w:rsidRPr="00767240" w:rsidDel="004A3878">
          <w:rPr>
            <w:rFonts w:hint="eastAsia"/>
          </w:rPr>
          <w:delText>能够</w:delText>
        </w:r>
      </w:del>
      <w:del w:id="111" w:author="Liu xg" w:date="2021-06-21T19:35:00Z">
        <w:r w:rsidRPr="00767240" w:rsidDel="00B056A6">
          <w:rPr>
            <w:rFonts w:hint="eastAsia"/>
          </w:rPr>
          <w:delText>反应环境变化</w:delText>
        </w:r>
      </w:del>
      <w:del w:id="112" w:author="Liu xg" w:date="2021-06-23T09:50:00Z">
        <w:r w:rsidRPr="00767240" w:rsidDel="00D140C8">
          <w:rPr>
            <w:rFonts w:hint="eastAsia"/>
          </w:rPr>
          <w:delText>本节</w:delText>
        </w:r>
      </w:del>
      <w:del w:id="113" w:author="Liu xg" w:date="2021-06-21T19:37:00Z">
        <w:r w:rsidRPr="00767240" w:rsidDel="00F510AB">
          <w:rPr>
            <w:rFonts w:hint="eastAsia"/>
          </w:rPr>
          <w:delText>我</w:delText>
        </w:r>
      </w:del>
      <w:del w:id="114" w:author="Liu xg" w:date="2021-06-21T19:36:00Z">
        <w:r w:rsidRPr="00767240" w:rsidDel="00AA2689">
          <w:rPr>
            <w:rFonts w:hint="eastAsia"/>
          </w:rPr>
          <w:delText>们使用</w:delText>
        </w:r>
        <w:r w:rsidRPr="00767240" w:rsidDel="00AA2689">
          <w:rPr>
            <w:rFonts w:cs="Times New Roman"/>
          </w:rPr>
          <w:delText>Heterogeneous</w:delText>
        </w:r>
        <w:r w:rsidRPr="00812EE9" w:rsidDel="00AA2689">
          <w:rPr>
            <w:rFonts w:hint="eastAsia"/>
          </w:rPr>
          <w:delText>群体</w:delText>
        </w:r>
      </w:del>
      <w:del w:id="115" w:author="Liu xg" w:date="2021-06-23T09:50:00Z">
        <w:r w:rsidRPr="00812EE9" w:rsidDel="00D140C8">
          <w:rPr>
            <w:rFonts w:hint="eastAsia"/>
          </w:rPr>
          <w:delText>将</w:delText>
        </w:r>
      </w:del>
      <w:r w:rsidRPr="00812EE9">
        <w:rPr>
          <w:rFonts w:hint="eastAsia"/>
        </w:rPr>
        <w:t>验证</w:t>
      </w:r>
      <w:ins w:id="116" w:author="Liu xg" w:date="2021-06-23T09:50:00Z">
        <w:r w:rsidR="00D140C8">
          <w:rPr>
            <w:rFonts w:hint="eastAsia"/>
          </w:rPr>
          <w:t>该学习率更适合在跨期社会困境任务中</w:t>
        </w:r>
      </w:ins>
      <w:ins w:id="117" w:author="Liu xg" w:date="2021-06-23T09:51:00Z">
        <w:r w:rsidR="00D140C8">
          <w:rPr>
            <w:rFonts w:hint="eastAsia"/>
          </w:rPr>
          <w:t>形成群体的合作行为。</w:t>
        </w:r>
      </w:ins>
      <w:ins w:id="118" w:author="Liu xg" w:date="2021-06-23T10:00:00Z">
        <w:r w:rsidR="009B2032">
          <w:rPr>
            <w:rFonts w:hint="eastAsia"/>
          </w:rPr>
          <w:t>动态学习</w:t>
        </w:r>
        <w:proofErr w:type="gramStart"/>
        <w:r w:rsidR="009B2032">
          <w:rPr>
            <w:rFonts w:hint="eastAsia"/>
          </w:rPr>
          <w:t>率</w:t>
        </w:r>
      </w:ins>
      <w:ins w:id="119" w:author="Liu xg" w:date="2021-06-23T10:01:00Z">
        <w:r w:rsidR="009B2032">
          <w:rPr>
            <w:rFonts w:hint="eastAsia"/>
          </w:rPr>
          <w:t>通过</w:t>
        </w:r>
        <w:proofErr w:type="gramEnd"/>
        <w:r w:rsidR="009B2032">
          <w:rPr>
            <w:rFonts w:hint="eastAsia"/>
          </w:rPr>
          <w:t>单个智能体的累计收益来反映环境的变化，</w:t>
        </w:r>
      </w:ins>
      <w:ins w:id="120" w:author="Liu xg" w:date="2021-06-23T10:02:00Z">
        <w:r w:rsidR="009B2032">
          <w:rPr>
            <w:rFonts w:hint="eastAsia"/>
          </w:rPr>
          <w:t>这个变化与目标收益共同促使智能体的合作行为。</w:t>
        </w:r>
      </w:ins>
    </w:p>
    <w:p w14:paraId="6D56A933" w14:textId="6597AFB8" w:rsidR="00CC1E57" w:rsidDel="00D140C8" w:rsidRDefault="00CA5BC0" w:rsidP="00CC1E57">
      <w:pPr>
        <w:rPr>
          <w:del w:id="121" w:author="Liu xg" w:date="2021-06-21T19:34:00Z"/>
        </w:rPr>
      </w:pPr>
      <w:ins w:id="122" w:author="Liu xg" w:date="2021-06-23T10:04:00Z">
        <w:r>
          <w:rPr>
            <w:rFonts w:hint="eastAsia"/>
          </w:rPr>
          <w:t>如</w:t>
        </w:r>
      </w:ins>
      <w:del w:id="123" w:author="Liu xg" w:date="2021-06-21T19:33:00Z">
        <w:r w:rsidR="00CC1E57" w:rsidRPr="00812EE9" w:rsidDel="00125A80">
          <w:rPr>
            <w:rFonts w:hint="eastAsia"/>
          </w:rPr>
          <w:delText>动态</w:delText>
        </w:r>
      </w:del>
      <w:del w:id="124" w:author="Liu xg" w:date="2021-06-21T19:34:00Z">
        <w:r w:rsidR="00CC1E57" w:rsidRPr="00812EE9" w:rsidDel="00125A80">
          <w:rPr>
            <w:rFonts w:hint="eastAsia"/>
          </w:rPr>
          <w:delText>学习率</w:delText>
        </w:r>
      </w:del>
      <w:del w:id="125" w:author="Liu xg" w:date="2021-06-23T09:51:00Z">
        <w:r w:rsidR="00CC1E57" w:rsidRPr="00812EE9" w:rsidDel="00D140C8">
          <w:rPr>
            <w:rFonts w:hint="eastAsia"/>
          </w:rPr>
          <w:delText>能</w:delText>
        </w:r>
      </w:del>
      <w:del w:id="126" w:author="Liu xg" w:date="2021-06-21T19:34:00Z">
        <w:r w:rsidR="00CC1E57" w:rsidRPr="00812EE9" w:rsidDel="00125A80">
          <w:rPr>
            <w:rFonts w:hint="eastAsia"/>
          </w:rPr>
          <w:delText>够</w:delText>
        </w:r>
      </w:del>
      <w:del w:id="127" w:author="Liu xg" w:date="2021-06-23T09:51:00Z">
        <w:r w:rsidR="00CC1E57" w:rsidRPr="00812EE9" w:rsidDel="00D140C8">
          <w:rPr>
            <w:rFonts w:hint="eastAsia"/>
          </w:rPr>
          <w:delText>促进群体</w:delText>
        </w:r>
      </w:del>
      <w:del w:id="128" w:author="Liu xg" w:date="2021-06-21T19:40:00Z">
        <w:r w:rsidR="00CC1E57" w:rsidRPr="00812EE9" w:rsidDel="003A501D">
          <w:rPr>
            <w:rFonts w:hint="eastAsia"/>
          </w:rPr>
          <w:delText>的</w:delText>
        </w:r>
      </w:del>
      <w:del w:id="129" w:author="Liu xg" w:date="2021-06-23T09:51:00Z">
        <w:r w:rsidR="00CC1E57" w:rsidRPr="00812EE9" w:rsidDel="00D140C8">
          <w:rPr>
            <w:rFonts w:hint="eastAsia"/>
          </w:rPr>
          <w:delText>形成更优的分工合作，</w:delText>
        </w:r>
      </w:del>
      <w:del w:id="130" w:author="Liu xg" w:date="2021-06-21T19:34:00Z">
        <w:r w:rsidR="00426572" w:rsidRPr="00812EE9" w:rsidDel="0034628B">
          <w:rPr>
            <w:rFonts w:hint="eastAsia"/>
          </w:rPr>
          <w:delText>学习率</w:delText>
        </w:r>
      </w:del>
      <w:del w:id="131" w:author="Liu xg" w:date="2021-06-23T09:52:00Z">
        <w:r w:rsidR="00CC1E57" w:rsidRPr="00812EE9" w:rsidDel="00D140C8">
          <w:rPr>
            <w:rFonts w:hint="eastAsia"/>
          </w:rPr>
          <w:delText>参数设置见表</w:delText>
        </w:r>
        <w:r w:rsidR="007B5771" w:rsidRPr="00812EE9" w:rsidDel="00D140C8">
          <w:delText>3</w:delText>
        </w:r>
        <w:r w:rsidR="00CC1E57" w:rsidRPr="00812EE9" w:rsidDel="00D140C8">
          <w:rPr>
            <w:rFonts w:hint="eastAsia"/>
          </w:rPr>
          <w:delText>。</w:delText>
        </w:r>
      </w:del>
    </w:p>
    <w:p w14:paraId="0A377E4A" w14:textId="161AAF28" w:rsidR="008B2242" w:rsidRDefault="00116847" w:rsidP="00CC1E57">
      <w:pPr>
        <w:rPr>
          <w:ins w:id="132" w:author="Liu xg" w:date="2021-06-23T10:06:00Z"/>
        </w:rPr>
      </w:pPr>
      <w:r w:rsidRPr="00812EE9">
        <w:rPr>
          <w:rFonts w:hint="eastAsia"/>
        </w:rPr>
        <w:t>图</w:t>
      </w:r>
      <w:r w:rsidRPr="00812EE9">
        <w:t>2</w:t>
      </w:r>
      <w:ins w:id="133" w:author="Liu xg" w:date="2021-06-23T10:04:00Z">
        <w:r w:rsidR="00CA5BC0">
          <w:rPr>
            <w:rFonts w:hint="eastAsia"/>
          </w:rPr>
          <w:t>所示，我们</w:t>
        </w:r>
      </w:ins>
      <w:ins w:id="134" w:author="Liu xg" w:date="2021-06-23T10:03:00Z">
        <w:r w:rsidR="009B2032">
          <w:rPr>
            <w:rFonts w:hint="eastAsia"/>
          </w:rPr>
          <w:t>比较</w:t>
        </w:r>
      </w:ins>
      <w:del w:id="135" w:author="Liu xg" w:date="2021-06-23T10:03:00Z">
        <w:r w:rsidRPr="00812EE9" w:rsidDel="009B2032">
          <w:rPr>
            <w:rFonts w:hint="eastAsia"/>
          </w:rPr>
          <w:delText>绘制</w:delText>
        </w:r>
      </w:del>
      <w:r w:rsidRPr="00812EE9">
        <w:rPr>
          <w:rFonts w:hint="eastAsia"/>
        </w:rPr>
        <w:t>了</w:t>
      </w:r>
      <w:del w:id="136" w:author="Liu xg" w:date="2021-06-21T19:37:00Z">
        <w:r w:rsidR="00CC1E57" w:rsidRPr="00B5059A" w:rsidDel="00F510AB">
          <w:rPr>
            <w:rFonts w:cs="Times New Roman"/>
          </w:rPr>
          <w:delText>Heterogeneous</w:delText>
        </w:r>
      </w:del>
      <w:r w:rsidR="00CC1E57" w:rsidRPr="00812EE9">
        <w:rPr>
          <w:rFonts w:hint="eastAsia"/>
        </w:rPr>
        <w:t>群体</w:t>
      </w:r>
      <w:del w:id="137" w:author="Liu xg" w:date="2021-06-23T09:58:00Z">
        <w:r w:rsidRPr="00812EE9" w:rsidDel="009B2032">
          <w:rPr>
            <w:rFonts w:hint="eastAsia"/>
          </w:rPr>
          <w:delText>分别</w:delText>
        </w:r>
      </w:del>
      <w:r w:rsidR="00CC1E57" w:rsidRPr="00812EE9">
        <w:rPr>
          <w:rFonts w:hint="eastAsia"/>
        </w:rPr>
        <w:t>在</w:t>
      </w:r>
      <w:del w:id="138" w:author="Liu xg" w:date="2021-06-21T20:57:00Z">
        <w:r w:rsidR="00CC1E57" w:rsidRPr="00812EE9" w:rsidDel="00147D3A">
          <w:rPr>
            <w:rFonts w:hint="eastAsia"/>
          </w:rPr>
          <w:delText>动态学习率</w:delText>
        </w:r>
      </w:del>
      <w:del w:id="139" w:author="Liu xg" w:date="2021-06-23T09:58:00Z">
        <w:r w:rsidR="00CC1E57" w:rsidRPr="00812EE9" w:rsidDel="009B2032">
          <w:rPr>
            <w:rFonts w:hint="eastAsia"/>
          </w:rPr>
          <w:delText>和</w:delText>
        </w:r>
      </w:del>
      <w:r w:rsidR="00CC1E57" w:rsidRPr="00812EE9">
        <w:rPr>
          <w:rFonts w:hint="eastAsia"/>
        </w:rPr>
        <w:t>固定学习率</w:t>
      </w:r>
      <w:ins w:id="140" w:author="Liu xg" w:date="2021-06-23T09:58:00Z">
        <w:r w:rsidR="009B2032">
          <w:rPr>
            <w:rFonts w:hint="eastAsia"/>
          </w:rPr>
          <w:t>和</w:t>
        </w:r>
      </w:ins>
      <w:ins w:id="141" w:author="Liu xg" w:date="2021-06-23T10:03:00Z">
        <w:r w:rsidR="009B2032">
          <w:rPr>
            <w:rFonts w:hint="eastAsia"/>
          </w:rPr>
          <w:t>动态</w:t>
        </w:r>
      </w:ins>
      <w:ins w:id="142" w:author="Liu xg" w:date="2021-06-23T09:58:00Z">
        <w:r w:rsidR="009B2032">
          <w:rPr>
            <w:rFonts w:hint="eastAsia"/>
          </w:rPr>
          <w:t>学习率</w:t>
        </w:r>
      </w:ins>
      <w:r w:rsidR="00CC1E57" w:rsidRPr="00812EE9">
        <w:rPr>
          <w:rFonts w:hint="eastAsia"/>
        </w:rPr>
        <w:t>下</w:t>
      </w:r>
      <w:ins w:id="143" w:author="Liu xg" w:date="2021-06-23T10:04:00Z">
        <w:r w:rsidR="009B2032">
          <w:rPr>
            <w:rFonts w:hint="eastAsia"/>
          </w:rPr>
          <w:t>执行跨期社会困境任务</w:t>
        </w:r>
      </w:ins>
      <w:r w:rsidR="00CC1E57" w:rsidRPr="00812EE9">
        <w:rPr>
          <w:rFonts w:hint="eastAsia"/>
        </w:rPr>
        <w:t>的收益</w:t>
      </w:r>
      <w:del w:id="144" w:author="Liu xg" w:date="2021-06-23T10:04:00Z">
        <w:r w:rsidRPr="00812EE9" w:rsidDel="009B2032">
          <w:rPr>
            <w:rFonts w:hint="eastAsia"/>
          </w:rPr>
          <w:delText>情况</w:delText>
        </w:r>
      </w:del>
      <w:ins w:id="145" w:author="Liu xg" w:date="2021-06-23T10:04:00Z">
        <w:r w:rsidR="00CA5BC0">
          <w:rPr>
            <w:rFonts w:hint="eastAsia"/>
          </w:rPr>
          <w:t>。</w:t>
        </w:r>
      </w:ins>
      <w:del w:id="146" w:author="Liu xg" w:date="2021-06-23T10:04:00Z">
        <w:r w:rsidR="00CC1E57" w:rsidRPr="00812EE9" w:rsidDel="00CA5BC0">
          <w:rPr>
            <w:rFonts w:hint="eastAsia"/>
          </w:rPr>
          <w:delText>，</w:delText>
        </w:r>
      </w:del>
      <w:del w:id="147" w:author="Liu xg" w:date="2021-06-23T10:05:00Z">
        <w:r w:rsidRPr="00812EE9" w:rsidDel="00CA5BC0">
          <w:rPr>
            <w:rFonts w:hint="eastAsia"/>
          </w:rPr>
          <w:delText>并添加了基线结果作为</w:delText>
        </w:r>
      </w:del>
      <w:del w:id="148" w:author="Liu xg" w:date="2021-06-21T19:40:00Z">
        <w:r w:rsidRPr="00812EE9" w:rsidDel="003A501D">
          <w:rPr>
            <w:rFonts w:hint="eastAsia"/>
          </w:rPr>
          <w:delText>对比</w:delText>
        </w:r>
      </w:del>
      <w:del w:id="149" w:author="Liu xg" w:date="2021-06-23T10:05:00Z">
        <w:r w:rsidRPr="00812EE9" w:rsidDel="00CA5BC0">
          <w:rPr>
            <w:rFonts w:hint="eastAsia"/>
          </w:rPr>
          <w:delText>。</w:delText>
        </w:r>
        <w:r w:rsidRPr="00B5059A" w:rsidDel="00CA5BC0">
          <w:rPr>
            <w:rFonts w:hint="eastAsia"/>
          </w:rPr>
          <w:delText>基线表示智能体随机选择动作。</w:delText>
        </w:r>
      </w:del>
      <w:ins w:id="150" w:author="Liu xg" w:date="2021-06-23T10:04:00Z">
        <w:r w:rsidR="00CA5BC0">
          <w:rPr>
            <w:rFonts w:hint="eastAsia"/>
          </w:rPr>
          <w:t>动态</w:t>
        </w:r>
      </w:ins>
      <w:ins w:id="151" w:author="Liu xg" w:date="2021-06-23T10:05:00Z">
        <w:r w:rsidR="00CA5BC0">
          <w:rPr>
            <w:rFonts w:hint="eastAsia"/>
          </w:rPr>
          <w:t>学习率下</w:t>
        </w:r>
      </w:ins>
      <w:del w:id="152" w:author="Liu xg" w:date="2021-06-21T19:41:00Z">
        <w:r w:rsidR="001909BF" w:rsidRPr="00812EE9" w:rsidDel="007F6F77">
          <w:rPr>
            <w:rFonts w:hint="eastAsia"/>
          </w:rPr>
          <w:delText>动态</w:delText>
        </w:r>
        <w:r w:rsidR="001909BF" w:rsidRPr="00812EE9" w:rsidDel="00B85877">
          <w:rPr>
            <w:rFonts w:hint="eastAsia"/>
          </w:rPr>
          <w:delText>学习率</w:delText>
        </w:r>
      </w:del>
      <w:r w:rsidR="001909BF" w:rsidRPr="00812EE9">
        <w:rPr>
          <w:rFonts w:hint="eastAsia"/>
        </w:rPr>
        <w:t>的群体</w:t>
      </w:r>
      <w:del w:id="153" w:author="Liu xg" w:date="2021-06-21T20:58:00Z">
        <w:r w:rsidR="001909BF" w:rsidRPr="00812EE9" w:rsidDel="00085B95">
          <w:rPr>
            <w:rFonts w:hint="eastAsia"/>
          </w:rPr>
          <w:delText>的</w:delText>
        </w:r>
      </w:del>
      <w:r w:rsidR="001909BF" w:rsidRPr="00812EE9">
        <w:rPr>
          <w:rFonts w:hint="eastAsia"/>
        </w:rPr>
        <w:t>总</w:t>
      </w:r>
      <w:r w:rsidR="00CC1E57" w:rsidRPr="00812EE9">
        <w:rPr>
          <w:rFonts w:hint="eastAsia"/>
        </w:rPr>
        <w:t>收益</w:t>
      </w:r>
      <w:r w:rsidR="001909BF" w:rsidRPr="00B5059A">
        <w:rPr>
          <w:rFonts w:hint="eastAsia"/>
        </w:rPr>
        <w:t>可以收敛达到</w:t>
      </w:r>
      <w:r w:rsidR="001909BF" w:rsidRPr="00B5059A">
        <w:rPr>
          <w:rFonts w:hint="eastAsia"/>
        </w:rPr>
        <w:t>2</w:t>
      </w:r>
      <w:r w:rsidR="001909BF" w:rsidRPr="00767240">
        <w:t>200~2500</w:t>
      </w:r>
      <w:r w:rsidR="001909BF" w:rsidRPr="00767240">
        <w:rPr>
          <w:rFonts w:hint="eastAsia"/>
        </w:rPr>
        <w:t>之间，</w:t>
      </w:r>
      <w:r w:rsidRPr="00767240">
        <w:rPr>
          <w:rFonts w:hint="eastAsia"/>
        </w:rPr>
        <w:t>而固定</w:t>
      </w:r>
      <w:r w:rsidR="001909BF" w:rsidRPr="00767240">
        <w:rPr>
          <w:rFonts w:hint="eastAsia"/>
        </w:rPr>
        <w:t>学习率</w:t>
      </w:r>
      <w:ins w:id="154" w:author="Liu xg" w:date="2021-06-23T10:08:00Z">
        <w:r w:rsidR="00836790">
          <w:rPr>
            <w:rFonts w:hint="eastAsia"/>
          </w:rPr>
          <w:t>(</w:t>
        </w:r>
        <w:r w:rsidR="005D4692">
          <w:rPr>
            <w:rFonts w:hint="eastAsia"/>
          </w:rPr>
          <w:t>=</w:t>
        </w:r>
        <w:r w:rsidR="00836790">
          <w:t>0.</w:t>
        </w:r>
        <w:r w:rsidR="00836790">
          <w:rPr>
            <w:rFonts w:hint="eastAsia"/>
          </w:rPr>
          <w:t>0</w:t>
        </w:r>
        <w:r w:rsidR="00836790">
          <w:t>01)</w:t>
        </w:r>
      </w:ins>
      <w:r w:rsidRPr="00767240">
        <w:rPr>
          <w:rFonts w:hint="eastAsia"/>
        </w:rPr>
        <w:t>的群体</w:t>
      </w:r>
      <w:r w:rsidR="00A36A5F" w:rsidRPr="00767240">
        <w:rPr>
          <w:rFonts w:hint="eastAsia"/>
        </w:rPr>
        <w:t>的总收益</w:t>
      </w:r>
      <w:r w:rsidR="001909BF" w:rsidRPr="00767240">
        <w:rPr>
          <w:rFonts w:hint="eastAsia"/>
        </w:rPr>
        <w:t>仅可以收敛到</w:t>
      </w:r>
      <w:r w:rsidR="001909BF" w:rsidRPr="00767240">
        <w:t>1300~1600</w:t>
      </w:r>
      <w:r w:rsidR="001909BF" w:rsidRPr="00767240">
        <w:rPr>
          <w:rFonts w:hint="eastAsia"/>
        </w:rPr>
        <w:t>之间</w:t>
      </w:r>
      <w:r w:rsidR="00CC1E57" w:rsidRPr="00812EE9">
        <w:rPr>
          <w:rFonts w:hint="eastAsia"/>
        </w:rPr>
        <w:t>。</w:t>
      </w:r>
      <w:ins w:id="155" w:author="Liu xg" w:date="2021-06-23T10:05:00Z">
        <w:r w:rsidR="00CA5BC0">
          <w:rPr>
            <w:rFonts w:hint="eastAsia"/>
          </w:rPr>
          <w:t>如果智能体仅采用随机策略总收益仅可以收敛到</w:t>
        </w:r>
        <w:r w:rsidR="00CA5BC0">
          <w:rPr>
            <w:rFonts w:hint="eastAsia"/>
          </w:rPr>
          <w:t>7</w:t>
        </w:r>
        <w:r w:rsidR="00CA5BC0">
          <w:t>00</w:t>
        </w:r>
      </w:ins>
      <w:ins w:id="156" w:author="Liu xg" w:date="2021-06-23T10:06:00Z">
        <w:r w:rsidR="00CA5BC0">
          <w:t>~1000</w:t>
        </w:r>
        <w:r w:rsidR="00CA5BC0">
          <w:rPr>
            <w:rFonts w:hint="eastAsia"/>
          </w:rPr>
          <w:t>之间。</w:t>
        </w:r>
      </w:ins>
    </w:p>
    <w:p w14:paraId="6C7CC081" w14:textId="59F03389" w:rsidR="00CC1E57" w:rsidRPr="00812EE9" w:rsidDel="008B2242" w:rsidRDefault="00CC1E57" w:rsidP="00CC1E57">
      <w:pPr>
        <w:rPr>
          <w:del w:id="157" w:author="Liu xg" w:date="2021-06-23T10:06:00Z"/>
        </w:rPr>
      </w:pPr>
      <w:del w:id="158" w:author="Liu xg" w:date="2021-06-21T19:35:00Z">
        <w:r w:rsidRPr="00812EE9" w:rsidDel="00B056A6">
          <w:rPr>
            <w:rFonts w:hint="eastAsia"/>
          </w:rPr>
          <w:lastRenderedPageBreak/>
          <w:delText>动态学习率</w:delText>
        </w:r>
        <w:r w:rsidR="001D65C9" w:rsidRPr="00812EE9" w:rsidDel="00B056A6">
          <w:rPr>
            <w:rFonts w:hint="eastAsia"/>
          </w:rPr>
          <w:delText>根据智能体获取的收益进行更新</w:delText>
        </w:r>
        <w:r w:rsidRPr="00812EE9" w:rsidDel="00B056A6">
          <w:rPr>
            <w:rFonts w:hint="eastAsia"/>
          </w:rPr>
          <w:delText>，这</w:delText>
        </w:r>
        <w:r w:rsidR="001D65C9" w:rsidRPr="00812EE9" w:rsidDel="00B056A6">
          <w:rPr>
            <w:rFonts w:hint="eastAsia"/>
          </w:rPr>
          <w:delText>提高</w:delText>
        </w:r>
        <w:r w:rsidRPr="00812EE9" w:rsidDel="00B056A6">
          <w:rPr>
            <w:rFonts w:hint="eastAsia"/>
          </w:rPr>
          <w:delText>智能体对环境变化的认识</w:delText>
        </w:r>
        <w:r w:rsidR="001D65C9" w:rsidRPr="00812EE9" w:rsidDel="00B056A6">
          <w:rPr>
            <w:rFonts w:hint="eastAsia"/>
          </w:rPr>
          <w:delText>，</w:delText>
        </w:r>
      </w:del>
      <w:del w:id="159" w:author="Liu xg" w:date="2021-06-23T10:06:00Z">
        <w:r w:rsidR="001D65C9" w:rsidRPr="00812EE9" w:rsidDel="008B2242">
          <w:rPr>
            <w:rFonts w:hint="eastAsia"/>
          </w:rPr>
          <w:delText>进而</w:delText>
        </w:r>
        <w:r w:rsidRPr="00812EE9" w:rsidDel="008B2242">
          <w:rPr>
            <w:rFonts w:hint="eastAsia"/>
          </w:rPr>
          <w:delText>提高了</w:delText>
        </w:r>
        <w:r w:rsidR="001D65C9" w:rsidRPr="00812EE9" w:rsidDel="008B2242">
          <w:rPr>
            <w:rFonts w:hint="eastAsia"/>
          </w:rPr>
          <w:delText>多</w:delText>
        </w:r>
        <w:r w:rsidRPr="00812EE9" w:rsidDel="008B2242">
          <w:rPr>
            <w:rFonts w:hint="eastAsia"/>
          </w:rPr>
          <w:delText>智能体之间的间接互动性，更有利于促进群体</w:delText>
        </w:r>
        <w:r w:rsidR="002C777D" w:rsidRPr="00812EE9" w:rsidDel="008B2242">
          <w:rPr>
            <w:rFonts w:hint="eastAsia"/>
          </w:rPr>
          <w:delText>有效合作的</w:delText>
        </w:r>
        <w:r w:rsidRPr="00812EE9" w:rsidDel="008B2242">
          <w:rPr>
            <w:rFonts w:hint="eastAsia"/>
          </w:rPr>
          <w:delText>形成。</w:delText>
        </w:r>
      </w:del>
    </w:p>
    <w:p w14:paraId="08F2009D" w14:textId="02F20A6B" w:rsidR="00CC1E57" w:rsidRPr="00812EE9" w:rsidDel="00836790" w:rsidRDefault="00CC1E57" w:rsidP="00CC1E57">
      <w:pPr>
        <w:jc w:val="center"/>
        <w:rPr>
          <w:del w:id="160" w:author="Liu xg" w:date="2021-06-23T10:08:00Z"/>
          <w:sz w:val="18"/>
          <w:szCs w:val="18"/>
        </w:rPr>
      </w:pPr>
      <w:del w:id="161" w:author="Liu xg" w:date="2021-06-23T10:08:00Z">
        <w:r w:rsidRPr="00812EE9" w:rsidDel="00836790">
          <w:rPr>
            <w:rFonts w:hint="eastAsia"/>
            <w:sz w:val="18"/>
            <w:szCs w:val="18"/>
          </w:rPr>
          <w:delText>表</w:delText>
        </w:r>
        <w:r w:rsidR="007B5771" w:rsidRPr="00812EE9" w:rsidDel="00836790">
          <w:rPr>
            <w:sz w:val="18"/>
            <w:szCs w:val="18"/>
          </w:rPr>
          <w:delText>3</w:delText>
        </w:r>
      </w:del>
      <w:del w:id="162" w:author="Liu xg" w:date="2021-06-21T20:08:00Z">
        <w:r w:rsidRPr="00812EE9" w:rsidDel="00571579">
          <w:rPr>
            <w:sz w:val="18"/>
            <w:szCs w:val="18"/>
          </w:rPr>
          <w:delText xml:space="preserve"> </w:delText>
        </w:r>
        <w:r w:rsidRPr="00812EE9" w:rsidDel="00571579">
          <w:rPr>
            <w:rFonts w:cs="Times New Roman"/>
            <w:sz w:val="18"/>
            <w:szCs w:val="18"/>
          </w:rPr>
          <w:delText>Heterogeneous</w:delText>
        </w:r>
      </w:del>
      <w:del w:id="163" w:author="Liu xg" w:date="2021-06-23T10:08:00Z">
        <w:r w:rsidRPr="00812EE9" w:rsidDel="00836790">
          <w:rPr>
            <w:rFonts w:hint="eastAsia"/>
            <w:sz w:val="18"/>
            <w:szCs w:val="18"/>
          </w:rPr>
          <w:delText>群体动态学习率与固定学习率的参数</w:delText>
        </w:r>
      </w:del>
    </w:p>
    <w:tbl>
      <w:tblPr>
        <w:tblStyle w:val="a3"/>
        <w:tblW w:w="3402" w:type="dxa"/>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ayout w:type="fixed"/>
        <w:tblLook w:val="04A0" w:firstRow="1" w:lastRow="0" w:firstColumn="1" w:lastColumn="0" w:noHBand="0" w:noVBand="1"/>
      </w:tblPr>
      <w:tblGrid>
        <w:gridCol w:w="1314"/>
        <w:gridCol w:w="2088"/>
      </w:tblGrid>
      <w:tr w:rsidR="002F2D0F" w:rsidRPr="00767240" w:rsidDel="00836790" w14:paraId="39A473C9" w14:textId="2A4E7671" w:rsidTr="00812EE9">
        <w:trPr>
          <w:trHeight w:val="353"/>
          <w:jc w:val="center"/>
          <w:del w:id="164" w:author="Liu xg" w:date="2021-06-23T10:08:00Z"/>
        </w:trPr>
        <w:tc>
          <w:tcPr>
            <w:tcW w:w="1314" w:type="dxa"/>
            <w:tcBorders>
              <w:bottom w:val="single" w:sz="8" w:space="0" w:color="auto"/>
              <w:right w:val="nil"/>
            </w:tcBorders>
            <w:vAlign w:val="center"/>
          </w:tcPr>
          <w:p w14:paraId="470E424E" w14:textId="1A866ADD" w:rsidR="002F2D0F" w:rsidRPr="00B5059A" w:rsidDel="00836790" w:rsidRDefault="002F2D0F" w:rsidP="005F71C7">
            <w:pPr>
              <w:jc w:val="center"/>
              <w:rPr>
                <w:del w:id="165" w:author="Liu xg" w:date="2021-06-23T10:08:00Z"/>
                <w:rFonts w:cs="Times New Roman"/>
              </w:rPr>
            </w:pPr>
          </w:p>
        </w:tc>
        <w:tc>
          <w:tcPr>
            <w:tcW w:w="2088" w:type="dxa"/>
            <w:tcBorders>
              <w:left w:val="nil"/>
              <w:bottom w:val="single" w:sz="8" w:space="0" w:color="auto"/>
            </w:tcBorders>
            <w:vAlign w:val="center"/>
          </w:tcPr>
          <w:p w14:paraId="4D07A727" w14:textId="79D2E2A9" w:rsidR="002F2D0F" w:rsidRPr="00B5059A" w:rsidDel="00836790" w:rsidRDefault="006046B6" w:rsidP="005F71C7">
            <w:pPr>
              <w:jc w:val="center"/>
              <w:rPr>
                <w:del w:id="166" w:author="Liu xg" w:date="2021-06-23T10:08:00Z"/>
                <w:rFonts w:cs="Times New Roman"/>
              </w:rPr>
            </w:pPr>
            <m:oMathPara>
              <m:oMath>
                <m:sSup>
                  <m:sSupPr>
                    <m:ctrlPr>
                      <w:del w:id="167" w:author="Liu xg" w:date="2021-06-23T10:08:00Z">
                        <w:rPr>
                          <w:rFonts w:ascii="Cambria Math" w:hAnsi="Cambria Math"/>
                          <w:i/>
                        </w:rPr>
                      </w:del>
                    </m:ctrlPr>
                  </m:sSupPr>
                  <m:e>
                    <m:r>
                      <w:del w:id="168" w:author="Liu xg" w:date="2021-06-23T10:08:00Z">
                        <w:rPr>
                          <w:rFonts w:ascii="Cambria Math" w:hAnsi="Cambria Math"/>
                        </w:rPr>
                        <m:t>η</m:t>
                      </w:del>
                    </m:r>
                  </m:e>
                  <m:sup>
                    <m:r>
                      <w:del w:id="169" w:author="Liu xg" w:date="2021-06-23T10:08:00Z">
                        <w:rPr>
                          <w:rFonts w:ascii="Cambria Math" w:hAnsi="Cambria Math"/>
                        </w:rPr>
                        <m:t>i</m:t>
                      </w:del>
                    </m:r>
                  </m:sup>
                </m:sSup>
              </m:oMath>
            </m:oMathPara>
          </w:p>
        </w:tc>
      </w:tr>
      <w:tr w:rsidR="002F2D0F" w:rsidRPr="00767240" w:rsidDel="00836790" w14:paraId="4C834D5B" w14:textId="132E6E31" w:rsidTr="00812EE9">
        <w:trPr>
          <w:trHeight w:val="468"/>
          <w:jc w:val="center"/>
          <w:del w:id="170" w:author="Liu xg" w:date="2021-06-23T10:08:00Z"/>
        </w:trPr>
        <w:tc>
          <w:tcPr>
            <w:tcW w:w="1314" w:type="dxa"/>
            <w:tcBorders>
              <w:bottom w:val="nil"/>
              <w:right w:val="nil"/>
            </w:tcBorders>
            <w:vAlign w:val="center"/>
          </w:tcPr>
          <w:p w14:paraId="74FAC015" w14:textId="0E60D667" w:rsidR="002F2D0F" w:rsidRPr="00767240" w:rsidDel="00836790" w:rsidRDefault="002F2D0F" w:rsidP="005F71C7">
            <w:pPr>
              <w:jc w:val="center"/>
              <w:rPr>
                <w:del w:id="171" w:author="Liu xg" w:date="2021-06-23T10:08:00Z"/>
                <w:rFonts w:cs="Times New Roman"/>
              </w:rPr>
            </w:pPr>
            <w:del w:id="172" w:author="Liu xg" w:date="2021-06-21T19:23:00Z">
              <w:r w:rsidRPr="00767240" w:rsidDel="00E93C69">
                <w:rPr>
                  <w:rFonts w:cs="Times New Roman" w:hint="eastAsia"/>
                </w:rPr>
                <w:delText>动态</w:delText>
              </w:r>
            </w:del>
            <w:del w:id="173" w:author="Liu xg" w:date="2021-06-23T10:08:00Z">
              <w:r w:rsidRPr="00767240" w:rsidDel="00836790">
                <w:rPr>
                  <w:rFonts w:cs="Times New Roman" w:hint="eastAsia"/>
                </w:rPr>
                <w:delText>学习率</w:delText>
              </w:r>
            </w:del>
          </w:p>
        </w:tc>
        <w:tc>
          <w:tcPr>
            <w:tcW w:w="2088" w:type="dxa"/>
            <w:tcBorders>
              <w:left w:val="nil"/>
              <w:bottom w:val="nil"/>
            </w:tcBorders>
            <w:vAlign w:val="center"/>
          </w:tcPr>
          <w:p w14:paraId="29055464" w14:textId="784BE8C9" w:rsidR="002F2D0F" w:rsidRPr="00767240" w:rsidDel="00836790" w:rsidRDefault="006046B6" w:rsidP="005F71C7">
            <w:pPr>
              <w:rPr>
                <w:del w:id="174" w:author="Liu xg" w:date="2021-06-23T10:08:00Z"/>
                <w:i/>
                <w:iCs w:val="0"/>
              </w:rPr>
            </w:pPr>
            <m:oMathPara>
              <m:oMath>
                <m:f>
                  <m:fPr>
                    <m:ctrlPr>
                      <w:del w:id="175" w:author="Liu xg" w:date="2021-06-23T10:08:00Z">
                        <w:rPr>
                          <w:rFonts w:ascii="Cambria Math" w:hAnsi="Cambria Math"/>
                          <w:i/>
                        </w:rPr>
                      </w:del>
                    </m:ctrlPr>
                  </m:fPr>
                  <m:num>
                    <m:sSup>
                      <m:sSupPr>
                        <m:ctrlPr>
                          <w:del w:id="176" w:author="Liu xg" w:date="2021-06-23T10:08:00Z">
                            <w:rPr>
                              <w:rFonts w:ascii="Cambria Math" w:hAnsi="Cambria Math"/>
                              <w:i/>
                            </w:rPr>
                          </w:del>
                        </m:ctrlPr>
                      </m:sSupPr>
                      <m:e>
                        <m:r>
                          <w:del w:id="177" w:author="Liu xg" w:date="2021-06-23T10:08:00Z">
                            <w:rPr>
                              <w:rFonts w:ascii="Cambria Math" w:hAnsi="Cambria Math"/>
                            </w:rPr>
                            <m:t>max{</m:t>
                          </w:del>
                        </m:r>
                        <m:acc>
                          <m:accPr>
                            <m:chr m:val="̃"/>
                            <m:ctrlPr>
                              <w:del w:id="178" w:author="Liu xg" w:date="2021-06-23T10:08:00Z">
                                <w:rPr>
                                  <w:rFonts w:ascii="Cambria Math" w:hAnsi="Cambria Math"/>
                                  <w:i/>
                                </w:rPr>
                              </w:del>
                            </m:ctrlPr>
                          </m:accPr>
                          <m:e>
                            <m:r>
                              <w:del w:id="179" w:author="Liu xg" w:date="2021-06-23T10:08:00Z">
                                <w:rPr>
                                  <w:rFonts w:ascii="Cambria Math" w:hAnsi="Cambria Math"/>
                                </w:rPr>
                                <m:t>R</m:t>
                              </w:del>
                            </m:r>
                          </m:e>
                        </m:acc>
                      </m:e>
                      <m:sup>
                        <m:r>
                          <w:del w:id="180" w:author="Liu xg" w:date="2021-06-23T10:08:00Z">
                            <w:rPr>
                              <w:rFonts w:ascii="Cambria Math" w:hAnsi="Cambria Math"/>
                            </w:rPr>
                            <m:t>i</m:t>
                          </w:del>
                        </m:r>
                      </m:sup>
                    </m:sSup>
                    <m:r>
                      <w:del w:id="181" w:author="Liu xg" w:date="2021-06-23T10:08:00Z">
                        <w:rPr>
                          <w:rFonts w:ascii="Cambria Math" w:hAnsi="Cambria Math"/>
                        </w:rPr>
                        <m:t>-</m:t>
                      </w:del>
                    </m:r>
                    <m:sSup>
                      <m:sSupPr>
                        <m:ctrlPr>
                          <w:del w:id="182" w:author="Liu xg" w:date="2021-06-23T10:08:00Z">
                            <w:rPr>
                              <w:rFonts w:ascii="Cambria Math" w:hAnsi="Cambria Math"/>
                              <w:i/>
                            </w:rPr>
                          </w:del>
                        </m:ctrlPr>
                      </m:sSupPr>
                      <m:e>
                        <m:acc>
                          <m:accPr>
                            <m:ctrlPr>
                              <w:del w:id="183" w:author="Liu xg" w:date="2021-06-23T10:08:00Z">
                                <w:rPr>
                                  <w:rFonts w:ascii="Cambria Math" w:hAnsi="Cambria Math"/>
                                  <w:i/>
                                </w:rPr>
                              </w:del>
                            </m:ctrlPr>
                          </m:accPr>
                          <m:e>
                            <m:r>
                              <w:del w:id="184" w:author="Liu xg" w:date="2021-06-23T10:08:00Z">
                                <w:rPr>
                                  <w:rFonts w:ascii="Cambria Math" w:hAnsi="Cambria Math"/>
                                </w:rPr>
                                <m:t>R</m:t>
                              </w:del>
                            </m:r>
                          </m:e>
                        </m:acc>
                      </m:e>
                      <m:sup>
                        <m:r>
                          <w:del w:id="185" w:author="Liu xg" w:date="2021-06-23T10:08:00Z">
                            <w:rPr>
                              <w:rFonts w:ascii="Cambria Math" w:hAnsi="Cambria Math"/>
                            </w:rPr>
                            <m:t>i</m:t>
                          </w:del>
                        </m:r>
                      </m:sup>
                    </m:sSup>
                    <m:r>
                      <w:del w:id="186" w:author="Liu xg" w:date="2021-06-23T10:08:00Z">
                        <w:rPr>
                          <w:rFonts w:ascii="Cambria Math" w:hAnsi="Cambria Math"/>
                        </w:rPr>
                        <m:t>,0}</m:t>
                      </w:del>
                    </m:r>
                  </m:num>
                  <m:den>
                    <m:sSup>
                      <m:sSupPr>
                        <m:ctrlPr>
                          <w:del w:id="187" w:author="Liu xg" w:date="2021-06-23T10:08:00Z">
                            <w:rPr>
                              <w:rFonts w:ascii="Cambria Math" w:hAnsi="Cambria Math"/>
                              <w:i/>
                            </w:rPr>
                          </w:del>
                        </m:ctrlPr>
                      </m:sSupPr>
                      <m:e>
                        <m:acc>
                          <m:accPr>
                            <m:ctrlPr>
                              <w:del w:id="188" w:author="Liu xg" w:date="2021-06-23T10:08:00Z">
                                <w:rPr>
                                  <w:rFonts w:ascii="Cambria Math" w:hAnsi="Cambria Math"/>
                                  <w:i/>
                                </w:rPr>
                              </w:del>
                            </m:ctrlPr>
                          </m:accPr>
                          <m:e>
                            <m:r>
                              <w:del w:id="189" w:author="Liu xg" w:date="2021-06-23T10:08:00Z">
                                <w:rPr>
                                  <w:rFonts w:ascii="Cambria Math" w:hAnsi="Cambria Math"/>
                                </w:rPr>
                                <m:t>R</m:t>
                              </w:del>
                            </m:r>
                          </m:e>
                        </m:acc>
                      </m:e>
                      <m:sup>
                        <m:r>
                          <w:del w:id="190" w:author="Liu xg" w:date="2021-06-23T10:08:00Z">
                            <w:rPr>
                              <w:rFonts w:ascii="Cambria Math" w:hAnsi="Cambria Math"/>
                            </w:rPr>
                            <m:t>i</m:t>
                          </w:del>
                        </m:r>
                      </m:sup>
                    </m:sSup>
                  </m:den>
                </m:f>
                <m:r>
                  <w:del w:id="191" w:author="Liu xg" w:date="2021-06-23T10:08:00Z">
                    <w:rPr>
                      <w:rFonts w:ascii="Cambria Math" w:hAnsi="Cambria Math"/>
                    </w:rPr>
                    <m:t>*r</m:t>
                  </w:del>
                </m:r>
              </m:oMath>
            </m:oMathPara>
          </w:p>
        </w:tc>
      </w:tr>
      <w:tr w:rsidR="002F2D0F" w:rsidRPr="00767240" w:rsidDel="00836790" w14:paraId="4AA6C5D5" w14:textId="7E9082DA" w:rsidTr="00812EE9">
        <w:trPr>
          <w:trHeight w:val="554"/>
          <w:jc w:val="center"/>
          <w:del w:id="192" w:author="Liu xg" w:date="2021-06-23T10:08:00Z"/>
        </w:trPr>
        <w:tc>
          <w:tcPr>
            <w:tcW w:w="1314" w:type="dxa"/>
            <w:tcBorders>
              <w:top w:val="nil"/>
              <w:right w:val="nil"/>
            </w:tcBorders>
            <w:vAlign w:val="center"/>
          </w:tcPr>
          <w:p w14:paraId="6C6DCC90" w14:textId="57942575" w:rsidR="002F2D0F" w:rsidRPr="00767240" w:rsidDel="00836790" w:rsidRDefault="002F2D0F" w:rsidP="005F71C7">
            <w:pPr>
              <w:jc w:val="center"/>
              <w:rPr>
                <w:del w:id="193" w:author="Liu xg" w:date="2021-06-23T10:08:00Z"/>
                <w:rFonts w:cs="Times New Roman"/>
              </w:rPr>
            </w:pPr>
            <w:del w:id="194" w:author="Liu xg" w:date="2021-06-23T10:08:00Z">
              <w:r w:rsidRPr="00767240" w:rsidDel="00836790">
                <w:rPr>
                  <w:rFonts w:cs="Times New Roman" w:hint="eastAsia"/>
                </w:rPr>
                <w:delText>固定学习率</w:delText>
              </w:r>
            </w:del>
          </w:p>
        </w:tc>
        <w:tc>
          <w:tcPr>
            <w:tcW w:w="2088" w:type="dxa"/>
            <w:tcBorders>
              <w:top w:val="nil"/>
              <w:left w:val="nil"/>
            </w:tcBorders>
            <w:vAlign w:val="center"/>
          </w:tcPr>
          <w:p w14:paraId="6E6598E0" w14:textId="38D2804B" w:rsidR="002F2D0F" w:rsidRPr="00767240" w:rsidDel="00836790" w:rsidRDefault="002F2D0F" w:rsidP="005F71C7">
            <w:pPr>
              <w:jc w:val="center"/>
              <w:rPr>
                <w:del w:id="195" w:author="Liu xg" w:date="2021-06-23T10:08:00Z"/>
              </w:rPr>
            </w:pPr>
            <w:del w:id="196" w:author="Liu xg" w:date="2021-06-23T10:08:00Z">
              <w:r w:rsidRPr="00767240" w:rsidDel="00836790">
                <w:delText>0.001</w:delText>
              </w:r>
            </w:del>
          </w:p>
        </w:tc>
      </w:tr>
    </w:tbl>
    <w:p w14:paraId="2CBCEA37" w14:textId="7D29BBD5" w:rsidR="007C59BE" w:rsidRPr="003C0662" w:rsidRDefault="006D0ACA" w:rsidP="00812EE9">
      <w:pPr>
        <w:pStyle w:val="ac"/>
        <w:keepNext/>
        <w:jc w:val="center"/>
        <w:rPr>
          <w:rFonts w:ascii="Times New Roman" w:hAnsi="Times New Roman"/>
        </w:rPr>
      </w:pPr>
      <w:del w:id="197" w:author="Liu xg" w:date="2021-06-21T21:04:00Z">
        <w:r w:rsidRPr="00812EE9" w:rsidDel="00085B95">
          <w:rPr>
            <w:rFonts w:ascii="Times New Roman" w:hAnsi="Times New Roman"/>
            <w:noProof/>
          </w:rPr>
          <w:drawing>
            <wp:inline distT="0" distB="0" distL="0" distR="0" wp14:anchorId="564FADFD" wp14:editId="2B9D7568">
              <wp:extent cx="4381200" cy="288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del>
      <w:ins w:id="198" w:author="Liu xg" w:date="2021-06-24T15:59:00Z">
        <w:r w:rsidR="00C1564C" w:rsidRPr="00C1564C">
          <w:rPr>
            <w:rFonts w:ascii="Times New Roman" w:hAnsi="Times New Roman"/>
            <w:noProof/>
          </w:rPr>
          <w:drawing>
            <wp:inline distT="0" distB="0" distL="0" distR="0" wp14:anchorId="52DDB9ED" wp14:editId="172437AC">
              <wp:extent cx="4215600" cy="2700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90" t="1000" r="535" b="4302"/>
                      <a:stretch/>
                    </pic:blipFill>
                    <pic:spPr bwMode="auto">
                      <a:xfrm>
                        <a:off x="0" y="0"/>
                        <a:ext cx="4215600" cy="270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6DD9E9" w14:textId="652A84D5" w:rsidR="007C59BE" w:rsidRPr="009A7C2E" w:rsidRDefault="007C59BE" w:rsidP="00812EE9">
      <w:pPr>
        <w:jc w:val="center"/>
        <w:rPr>
          <w:rFonts w:cstheme="majorBidi"/>
          <w:sz w:val="18"/>
          <w:szCs w:val="18"/>
        </w:rPr>
      </w:pPr>
      <w:r w:rsidRPr="009A7C2E">
        <w:rPr>
          <w:rFonts w:cstheme="majorBidi"/>
          <w:sz w:val="18"/>
          <w:szCs w:val="18"/>
        </w:rPr>
        <w:t>图</w:t>
      </w:r>
      <w:r w:rsidRPr="009A7C2E">
        <w:rPr>
          <w:rFonts w:cstheme="majorBidi"/>
          <w:sz w:val="18"/>
          <w:szCs w:val="18"/>
        </w:rPr>
        <w:t xml:space="preserve"> </w:t>
      </w:r>
      <w:r w:rsidRPr="009A7C2E">
        <w:rPr>
          <w:rFonts w:cstheme="majorBidi"/>
          <w:sz w:val="18"/>
          <w:szCs w:val="18"/>
        </w:rPr>
        <w:fldChar w:fldCharType="begin"/>
      </w:r>
      <w:r w:rsidRPr="009A7C2E">
        <w:rPr>
          <w:rFonts w:cstheme="majorBidi"/>
          <w:sz w:val="18"/>
          <w:szCs w:val="18"/>
        </w:rPr>
        <w:instrText xml:space="preserve"> SEQ </w:instrText>
      </w:r>
      <w:r w:rsidRPr="009A7C2E">
        <w:rPr>
          <w:rFonts w:cstheme="majorBidi"/>
          <w:sz w:val="18"/>
          <w:szCs w:val="18"/>
        </w:rPr>
        <w:instrText>图</w:instrText>
      </w:r>
      <w:r w:rsidRPr="009A7C2E">
        <w:rPr>
          <w:rFonts w:cstheme="majorBidi"/>
          <w:sz w:val="18"/>
          <w:szCs w:val="18"/>
        </w:rPr>
        <w:instrText xml:space="preserve"> \* ARABIC </w:instrText>
      </w:r>
      <w:r w:rsidRPr="009A7C2E">
        <w:rPr>
          <w:rFonts w:cstheme="majorBidi"/>
          <w:sz w:val="18"/>
          <w:szCs w:val="18"/>
        </w:rPr>
        <w:fldChar w:fldCharType="separate"/>
      </w:r>
      <w:r w:rsidR="00FE72F2">
        <w:rPr>
          <w:rFonts w:cstheme="majorBidi"/>
          <w:noProof/>
          <w:sz w:val="18"/>
          <w:szCs w:val="18"/>
        </w:rPr>
        <w:t>2</w:t>
      </w:r>
      <w:r w:rsidRPr="009A7C2E">
        <w:rPr>
          <w:rFonts w:cstheme="majorBidi"/>
          <w:sz w:val="18"/>
          <w:szCs w:val="18"/>
        </w:rPr>
        <w:fldChar w:fldCharType="end"/>
      </w:r>
      <w:ins w:id="199" w:author="Liu xg" w:date="2021-06-21T20:04:00Z">
        <w:r w:rsidR="00DD1A53">
          <w:rPr>
            <w:rFonts w:cstheme="majorBidi"/>
            <w:sz w:val="18"/>
            <w:szCs w:val="18"/>
          </w:rPr>
          <w:t xml:space="preserve">. </w:t>
        </w:r>
      </w:ins>
      <w:r w:rsidRPr="009A7C2E">
        <w:rPr>
          <w:rFonts w:cstheme="majorBidi" w:hint="eastAsia"/>
          <w:sz w:val="18"/>
          <w:szCs w:val="18"/>
        </w:rPr>
        <w:t>动态学习率和固定学习率的收益比较</w:t>
      </w:r>
    </w:p>
    <w:p w14:paraId="3C2473E6" w14:textId="4C2A3A9C" w:rsidR="00CC1E57" w:rsidRPr="00812EE9" w:rsidDel="00BF5501" w:rsidRDefault="00CC1E57" w:rsidP="00812EE9">
      <w:pPr>
        <w:pStyle w:val="ac"/>
        <w:jc w:val="center"/>
        <w:rPr>
          <w:del w:id="200" w:author="Liu xg" w:date="2021-06-24T16:00:00Z"/>
          <w:rFonts w:ascii="Times New Roman" w:hAnsi="Times New Roman"/>
        </w:rPr>
      </w:pPr>
    </w:p>
    <w:p w14:paraId="7FEC5034" w14:textId="1B23A88C" w:rsidR="00633B6A" w:rsidRPr="00812EE9" w:rsidDel="0093289B" w:rsidRDefault="00E22876" w:rsidP="00F74635">
      <w:pPr>
        <w:pStyle w:val="3"/>
        <w:rPr>
          <w:del w:id="201" w:author="Liu xg" w:date="2021-06-23T14:40:00Z"/>
          <w:rFonts w:ascii="Times New Roman" w:hAnsi="Times New Roman"/>
        </w:rPr>
      </w:pPr>
      <w:del w:id="202" w:author="Liu xg" w:date="2021-06-23T14:40:00Z">
        <w:r w:rsidRPr="00812EE9" w:rsidDel="0093289B">
          <w:rPr>
            <w:rFonts w:ascii="Times New Roman" w:hAnsi="Times New Roman"/>
          </w:rPr>
          <w:delText>4</w:delText>
        </w:r>
        <w:r w:rsidR="00F74635" w:rsidRPr="00812EE9" w:rsidDel="0093289B">
          <w:rPr>
            <w:rFonts w:ascii="Times New Roman" w:hAnsi="Times New Roman"/>
          </w:rPr>
          <w:delText>.</w:delText>
        </w:r>
        <w:r w:rsidR="00CC1E57" w:rsidRPr="00812EE9" w:rsidDel="0093289B">
          <w:rPr>
            <w:rFonts w:ascii="Times New Roman" w:hAnsi="Times New Roman"/>
          </w:rPr>
          <w:delText xml:space="preserve">2 </w:delText>
        </w:r>
        <w:r w:rsidR="00F74635" w:rsidRPr="00812EE9" w:rsidDel="0093289B">
          <w:rPr>
            <w:rFonts w:ascii="Times New Roman" w:hAnsi="Times New Roman" w:hint="eastAsia"/>
          </w:rPr>
          <w:delText>目标收益</w:delText>
        </w:r>
        <w:r w:rsidR="00295E6B" w:rsidRPr="00812EE9" w:rsidDel="0093289B">
          <w:rPr>
            <w:rFonts w:ascii="Times New Roman" w:hAnsi="Times New Roman" w:hint="eastAsia"/>
          </w:rPr>
          <w:delText>的分布</w:delText>
        </w:r>
      </w:del>
    </w:p>
    <w:p w14:paraId="696D7704" w14:textId="36B3535E" w:rsidR="00D16F2D" w:rsidRPr="00767240" w:rsidRDefault="0005541C" w:rsidP="00D16F2D">
      <w:ins w:id="203" w:author="Liu xg" w:date="2021-06-23T10:12:00Z">
        <w:r>
          <w:rPr>
            <w:rFonts w:hint="eastAsia"/>
          </w:rPr>
          <w:t>我们通过设定目标收益不同的分布，来</w:t>
        </w:r>
      </w:ins>
      <w:ins w:id="204" w:author="Liu xg" w:date="2021-06-23T10:11:00Z">
        <w:r>
          <w:rPr>
            <w:rFonts w:hint="eastAsia"/>
          </w:rPr>
          <w:t>验证目标收益在权衡</w:t>
        </w:r>
        <w:r>
          <w:t>Exploration</w:t>
        </w:r>
        <w:r>
          <w:rPr>
            <w:rFonts w:hint="eastAsia"/>
          </w:rPr>
          <w:t>和</w:t>
        </w:r>
        <w:r>
          <w:rPr>
            <w:rFonts w:hint="eastAsia"/>
          </w:rPr>
          <w:t>E</w:t>
        </w:r>
        <w:r>
          <w:t>xploitation</w:t>
        </w:r>
      </w:ins>
      <w:ins w:id="205" w:author="Liu xg" w:date="2021-06-23T10:12:00Z">
        <w:r>
          <w:rPr>
            <w:rFonts w:hint="eastAsia"/>
          </w:rPr>
          <w:t>时的作用</w:t>
        </w:r>
      </w:ins>
      <w:ins w:id="206" w:author="Liu xg" w:date="2021-06-23T10:13:00Z">
        <w:r>
          <w:rPr>
            <w:rFonts w:hint="eastAsia"/>
          </w:rPr>
          <w:t>。我们</w:t>
        </w:r>
      </w:ins>
      <w:ins w:id="207" w:author="Liu xg" w:date="2021-06-23T10:14:00Z">
        <w:r>
          <w:rPr>
            <w:rFonts w:hint="eastAsia"/>
          </w:rPr>
          <w:t>根据目标收益的分布，定义</w:t>
        </w:r>
      </w:ins>
      <w:ins w:id="208" w:author="Liu xg" w:date="2021-06-23T10:15:00Z">
        <w:r>
          <w:rPr>
            <w:rFonts w:hint="eastAsia"/>
          </w:rPr>
          <w:t>了</w:t>
        </w:r>
        <w:r w:rsidRPr="00767240">
          <w:t>Heterogeneous</w:t>
        </w:r>
        <w:r>
          <w:rPr>
            <w:rFonts w:hint="eastAsia"/>
          </w:rPr>
          <w:t>、</w:t>
        </w:r>
        <w:r w:rsidRPr="00767240">
          <w:t>Homogeneous High</w:t>
        </w:r>
        <w:r>
          <w:rPr>
            <w:rFonts w:hint="eastAsia"/>
          </w:rPr>
          <w:t>和</w:t>
        </w:r>
        <w:r w:rsidRPr="00767240">
          <w:t>Homogeneous Low</w:t>
        </w:r>
        <w:r>
          <w:rPr>
            <w:rFonts w:hint="eastAsia"/>
          </w:rPr>
          <w:t>三种群体。</w:t>
        </w:r>
      </w:ins>
      <w:del w:id="209" w:author="Liu xg" w:date="2021-06-23T10:16:00Z">
        <w:r w:rsidR="006A5BDE" w:rsidRPr="00B5059A" w:rsidDel="00671E13">
          <w:rPr>
            <w:rFonts w:hint="eastAsia"/>
          </w:rPr>
          <w:delText>智能体按如</w:delText>
        </w:r>
      </w:del>
      <w:del w:id="210" w:author="Liu xg" w:date="2021-06-21T20:55:00Z">
        <w:r w:rsidR="00D30BAD" w:rsidRPr="00B5059A" w:rsidDel="00D30BAD">
          <w:rPr>
            <w:rFonts w:hint="eastAsia"/>
          </w:rPr>
          <w:delText>式</w:delText>
        </w:r>
        <w:r w:rsidR="00D30BAD" w:rsidRPr="00B5059A" w:rsidDel="00D30BAD">
          <w:rPr>
            <w:rFonts w:hint="eastAsia"/>
          </w:rPr>
          <w:delText>x</w:delText>
        </w:r>
      </w:del>
      <w:del w:id="211" w:author="Liu xg" w:date="2021-06-23T10:16:00Z">
        <w:r w:rsidR="006A5BDE" w:rsidRPr="00B5059A" w:rsidDel="00671E13">
          <w:rPr>
            <w:rFonts w:hint="eastAsia"/>
          </w:rPr>
          <w:delText>所示的学习率调整其策略，能形成群体的合作行为。影响智能体学习率变化的两个参数分别是阶段性收益和目标收益。</w:delText>
        </w:r>
        <w:r w:rsidR="00C95B25" w:rsidRPr="00767240" w:rsidDel="00671E13">
          <w:rPr>
            <w:rFonts w:hint="eastAsia"/>
          </w:rPr>
          <w:delText>本节</w:delText>
        </w:r>
        <w:r w:rsidR="006A5BDE" w:rsidRPr="00767240" w:rsidDel="00671E13">
          <w:rPr>
            <w:rFonts w:hint="eastAsia"/>
          </w:rPr>
          <w:delText>我们将验证目标收益的不同分布对合作行为的影响</w:delText>
        </w:r>
        <w:r w:rsidR="00DF0758" w:rsidRPr="00767240" w:rsidDel="00671E13">
          <w:rPr>
            <w:rFonts w:hint="eastAsia"/>
          </w:rPr>
          <w:delText>。</w:delText>
        </w:r>
      </w:del>
      <w:r w:rsidR="00D16F2D" w:rsidRPr="00767240">
        <w:rPr>
          <w:rFonts w:hint="eastAsia"/>
        </w:rPr>
        <w:t>如图</w:t>
      </w:r>
      <w:r w:rsidR="00BA7C78" w:rsidRPr="00767240">
        <w:t>3</w:t>
      </w:r>
      <w:r w:rsidR="00D16F2D" w:rsidRPr="00767240">
        <w:rPr>
          <w:rFonts w:hint="eastAsia"/>
        </w:rPr>
        <w:t>所示，</w:t>
      </w:r>
      <w:ins w:id="212" w:author="Liu xg" w:date="2021-06-23T10:17:00Z">
        <w:r w:rsidR="00671E13">
          <w:rPr>
            <w:rFonts w:hint="eastAsia"/>
          </w:rPr>
          <w:t>这三类群体中</w:t>
        </w:r>
      </w:ins>
      <w:del w:id="213" w:author="Liu xg" w:date="2021-06-23T10:17:00Z">
        <w:r w:rsidR="00D16F2D" w:rsidRPr="00767240" w:rsidDel="00671E13">
          <w:rPr>
            <w:rFonts w:hint="eastAsia"/>
          </w:rPr>
          <w:delText>相比其他类型群体，</w:delText>
        </w:r>
      </w:del>
      <w:r w:rsidR="00D16F2D" w:rsidRPr="00767240">
        <w:t>Heterogeneous</w:t>
      </w:r>
      <w:r w:rsidR="00D16F2D" w:rsidRPr="00767240">
        <w:rPr>
          <w:rFonts w:hint="eastAsia"/>
        </w:rPr>
        <w:t>群体</w:t>
      </w:r>
      <w:ins w:id="214" w:author="Liu xg" w:date="2021-06-23T10:17:00Z">
        <w:r w:rsidR="00671E13">
          <w:rPr>
            <w:rFonts w:hint="eastAsia"/>
          </w:rPr>
          <w:t>的总</w:t>
        </w:r>
      </w:ins>
      <w:del w:id="215" w:author="Liu xg" w:date="2021-06-23T10:17:00Z">
        <w:r w:rsidR="00D16F2D" w:rsidRPr="00767240" w:rsidDel="00671E13">
          <w:rPr>
            <w:rFonts w:hint="eastAsia"/>
          </w:rPr>
          <w:delText>具有最高的总</w:delText>
        </w:r>
      </w:del>
      <w:r w:rsidR="00D16F2D" w:rsidRPr="00767240">
        <w:rPr>
          <w:rFonts w:hint="eastAsia"/>
        </w:rPr>
        <w:t>收益</w:t>
      </w:r>
      <w:proofErr w:type="gramStart"/>
      <w:ins w:id="216" w:author="Liu xg" w:date="2021-06-23T10:18:00Z">
        <w:r w:rsidR="00671E13">
          <w:rPr>
            <w:rFonts w:hint="eastAsia"/>
          </w:rPr>
          <w:t>比</w:t>
        </w:r>
      </w:ins>
      <w:ins w:id="217" w:author="Liu xg" w:date="2021-06-23T10:19:00Z">
        <w:r w:rsidR="00671E13">
          <w:rPr>
            <w:rFonts w:hint="eastAsia"/>
          </w:rPr>
          <w:t>两种</w:t>
        </w:r>
      </w:ins>
      <w:proofErr w:type="gramEnd"/>
      <w:del w:id="218" w:author="Liu xg" w:date="2021-06-23T10:18:00Z">
        <w:r w:rsidR="00D16F2D" w:rsidRPr="00767240" w:rsidDel="00671E13">
          <w:rPr>
            <w:rFonts w:hint="eastAsia"/>
          </w:rPr>
          <w:delText>，</w:delText>
        </w:r>
      </w:del>
      <w:ins w:id="219" w:author="Liu xg" w:date="2021-06-23T10:18:00Z">
        <w:r w:rsidR="00671E13" w:rsidRPr="00767240">
          <w:t xml:space="preserve">Homogeneous </w:t>
        </w:r>
        <w:r w:rsidR="00671E13">
          <w:rPr>
            <w:rFonts w:hint="eastAsia"/>
          </w:rPr>
          <w:t>群体的总收益</w:t>
        </w:r>
      </w:ins>
      <w:ins w:id="220" w:author="Liu xg" w:date="2021-06-23T10:19:00Z">
        <w:r w:rsidR="00671E13">
          <w:rPr>
            <w:rFonts w:hint="eastAsia"/>
          </w:rPr>
          <w:t>都</w:t>
        </w:r>
      </w:ins>
      <w:ins w:id="221" w:author="Liu xg" w:date="2021-06-23T10:18:00Z">
        <w:r w:rsidR="00671E13">
          <w:rPr>
            <w:rFonts w:hint="eastAsia"/>
          </w:rPr>
          <w:t>高</w:t>
        </w:r>
      </w:ins>
      <w:ins w:id="222" w:author="Liu xg" w:date="2021-06-23T10:19:00Z">
        <w:r w:rsidR="00671E13">
          <w:rPr>
            <w:rFonts w:hint="eastAsia"/>
          </w:rPr>
          <w:t>。</w:t>
        </w:r>
      </w:ins>
      <w:del w:id="223" w:author="Liu xg" w:date="2021-06-23T10:17:00Z">
        <w:r w:rsidR="00D16F2D" w:rsidRPr="00767240" w:rsidDel="00671E13">
          <w:rPr>
            <w:rFonts w:hint="eastAsia"/>
          </w:rPr>
          <w:delText>总收益可以收敛达到</w:delText>
        </w:r>
        <w:r w:rsidR="00D16F2D" w:rsidRPr="00767240" w:rsidDel="00671E13">
          <w:delText>2200~2500</w:delText>
        </w:r>
        <w:r w:rsidR="00D16F2D" w:rsidRPr="00767240" w:rsidDel="00671E13">
          <w:rPr>
            <w:rFonts w:hint="eastAsia"/>
          </w:rPr>
          <w:delText>之间。</w:delText>
        </w:r>
      </w:del>
      <w:del w:id="224" w:author="Liu xg" w:date="2021-06-23T10:18:00Z">
        <w:r w:rsidR="00D16F2D" w:rsidRPr="00767240" w:rsidDel="00671E13">
          <w:delText>Homogeneous High</w:delText>
        </w:r>
        <w:r w:rsidR="00A56B8E" w:rsidRPr="00767240" w:rsidDel="00671E13">
          <w:rPr>
            <w:rFonts w:hint="eastAsia"/>
          </w:rPr>
          <w:delText>群体</w:delText>
        </w:r>
        <w:r w:rsidR="00D16F2D" w:rsidRPr="00767240" w:rsidDel="00671E13">
          <w:rPr>
            <w:rFonts w:hint="eastAsia"/>
          </w:rPr>
          <w:delText>的收益</w:delText>
        </w:r>
        <w:r w:rsidR="00A56B8E" w:rsidRPr="00767240" w:rsidDel="00671E13">
          <w:rPr>
            <w:rFonts w:hint="eastAsia"/>
          </w:rPr>
          <w:delText>为</w:delText>
        </w:r>
        <w:r w:rsidR="00D16F2D" w:rsidRPr="00767240" w:rsidDel="00671E13">
          <w:delText>1400~1800</w:delText>
        </w:r>
        <w:r w:rsidR="00D16F2D" w:rsidRPr="00767240" w:rsidDel="00671E13">
          <w:rPr>
            <w:rFonts w:hint="eastAsia"/>
          </w:rPr>
          <w:delText>之间，</w:delText>
        </w:r>
        <w:r w:rsidR="00A56B8E" w:rsidRPr="00767240" w:rsidDel="00671E13">
          <w:delText xml:space="preserve"> </w:delText>
        </w:r>
      </w:del>
      <w:ins w:id="225" w:author="Liu xg" w:date="2021-06-23T10:15:00Z">
        <w:r w:rsidRPr="00767240">
          <w:t>Homogeneous Low</w:t>
        </w:r>
        <w:r w:rsidRPr="00767240">
          <w:rPr>
            <w:rFonts w:hint="eastAsia"/>
          </w:rPr>
          <w:t>群体</w:t>
        </w:r>
      </w:ins>
      <w:del w:id="226" w:author="Liu xg" w:date="2021-06-23T10:15:00Z">
        <w:r w:rsidR="00D16F2D" w:rsidRPr="00767240" w:rsidDel="0005541C">
          <w:delText>Homogeneous Low</w:delText>
        </w:r>
        <w:r w:rsidR="00A56B8E" w:rsidRPr="00767240" w:rsidDel="0005541C">
          <w:rPr>
            <w:rFonts w:hint="eastAsia"/>
          </w:rPr>
          <w:delText>群体</w:delText>
        </w:r>
      </w:del>
      <w:r w:rsidR="00D16F2D" w:rsidRPr="00767240">
        <w:rPr>
          <w:rFonts w:hint="eastAsia"/>
        </w:rPr>
        <w:t>的总收益</w:t>
      </w:r>
      <w:ins w:id="227" w:author="Liu xg" w:date="2021-06-23T10:19:00Z">
        <w:r w:rsidR="00671E13">
          <w:rPr>
            <w:rFonts w:hint="eastAsia"/>
          </w:rPr>
          <w:t>最低，甚至低于</w:t>
        </w:r>
      </w:ins>
      <w:del w:id="228" w:author="Liu xg" w:date="2021-06-23T10:19:00Z">
        <w:r w:rsidR="00D16F2D" w:rsidRPr="00767240" w:rsidDel="00671E13">
          <w:rPr>
            <w:rFonts w:hint="eastAsia"/>
          </w:rPr>
          <w:delText>低于</w:delText>
        </w:r>
      </w:del>
      <w:ins w:id="229" w:author="Liu xg" w:date="2021-06-23T10:09:00Z">
        <w:r w:rsidR="00ED1C57">
          <w:rPr>
            <w:rFonts w:hint="eastAsia"/>
          </w:rPr>
          <w:t>随机策略的</w:t>
        </w:r>
      </w:ins>
      <w:ins w:id="230" w:author="Liu xg" w:date="2021-06-23T10:19:00Z">
        <w:r w:rsidR="00386C60">
          <w:rPr>
            <w:rFonts w:hint="eastAsia"/>
          </w:rPr>
          <w:t>总收益</w:t>
        </w:r>
      </w:ins>
      <w:del w:id="231" w:author="Liu xg" w:date="2021-06-23T10:09:00Z">
        <w:r w:rsidR="00D16F2D" w:rsidRPr="00767240" w:rsidDel="00ED1C57">
          <w:rPr>
            <w:rFonts w:hint="eastAsia"/>
          </w:rPr>
          <w:delText>基线结</w:delText>
        </w:r>
      </w:del>
      <w:del w:id="232" w:author="Liu xg" w:date="2021-06-23T10:19:00Z">
        <w:r w:rsidR="00D16F2D" w:rsidRPr="00767240" w:rsidDel="00386C60">
          <w:rPr>
            <w:rFonts w:hint="eastAsia"/>
          </w:rPr>
          <w:delText>果</w:delText>
        </w:r>
      </w:del>
      <w:r w:rsidR="00D16F2D" w:rsidRPr="00767240">
        <w:rPr>
          <w:rFonts w:hint="eastAsia"/>
        </w:rPr>
        <w:t>。</w:t>
      </w:r>
    </w:p>
    <w:p w14:paraId="7F30DC84" w14:textId="44C769BD" w:rsidR="00DF0758" w:rsidRPr="00945E2D" w:rsidRDefault="00DF0758" w:rsidP="00D16F2D"/>
    <w:p w14:paraId="082A55FC" w14:textId="027F9926" w:rsidR="00A56B8E" w:rsidRPr="00767240" w:rsidRDefault="00A56B8E" w:rsidP="00D16F2D">
      <w:r w:rsidRPr="00767240">
        <w:rPr>
          <w:rFonts w:hint="eastAsia"/>
        </w:rPr>
        <w:t>为了更清楚的表示每一个智能体在环境中</w:t>
      </w:r>
      <w:ins w:id="233" w:author="Liu xg" w:date="2021-06-23T10:20:00Z">
        <w:r w:rsidR="00945E2D">
          <w:t>Exploration</w:t>
        </w:r>
        <w:r w:rsidR="00945E2D">
          <w:rPr>
            <w:rFonts w:hint="eastAsia"/>
          </w:rPr>
          <w:t>和</w:t>
        </w:r>
        <w:r w:rsidR="00945E2D">
          <w:rPr>
            <w:rFonts w:hint="eastAsia"/>
          </w:rPr>
          <w:t>E</w:t>
        </w:r>
        <w:r w:rsidR="00945E2D">
          <w:t>xploitation</w:t>
        </w:r>
        <w:r w:rsidR="00945E2D">
          <w:rPr>
            <w:rFonts w:hint="eastAsia"/>
          </w:rPr>
          <w:t>的变化</w:t>
        </w:r>
      </w:ins>
      <w:del w:id="234" w:author="Liu xg" w:date="2021-06-23T10:20:00Z">
        <w:r w:rsidRPr="00767240" w:rsidDel="00945E2D">
          <w:rPr>
            <w:rFonts w:hint="eastAsia"/>
          </w:rPr>
          <w:delText>的活动</w:delText>
        </w:r>
      </w:del>
      <w:r w:rsidRPr="00767240">
        <w:rPr>
          <w:rFonts w:hint="eastAsia"/>
        </w:rPr>
        <w:t>，我们在图</w:t>
      </w:r>
      <w:r w:rsidR="00C47809" w:rsidRPr="00767240">
        <w:t>4</w:t>
      </w:r>
      <w:r w:rsidRPr="00767240">
        <w:rPr>
          <w:rFonts w:hint="eastAsia"/>
        </w:rPr>
        <w:t>中画出每一个智能体在环境中的</w:t>
      </w:r>
      <w:del w:id="235" w:author="Liu xg" w:date="2021-06-24T13:18:00Z">
        <w:r w:rsidRPr="00767240" w:rsidDel="00A74D4F">
          <w:rPr>
            <w:rFonts w:hint="eastAsia"/>
          </w:rPr>
          <w:delText>位置</w:delText>
        </w:r>
      </w:del>
      <w:ins w:id="236" w:author="Liu xg" w:date="2021-06-24T13:18:00Z">
        <w:r w:rsidR="00A74D4F">
          <w:rPr>
            <w:rFonts w:hint="eastAsia"/>
          </w:rPr>
          <w:t>活动</w:t>
        </w:r>
      </w:ins>
      <w:ins w:id="237" w:author="Liu xg" w:date="2021-06-24T13:19:00Z">
        <w:r w:rsidR="004B7AC1">
          <w:rPr>
            <w:rFonts w:hint="eastAsia"/>
          </w:rPr>
          <w:t>位置</w:t>
        </w:r>
      </w:ins>
      <w:r w:rsidRPr="00767240">
        <w:rPr>
          <w:rFonts w:hint="eastAsia"/>
        </w:rPr>
        <w:t>。</w:t>
      </w:r>
      <w:moveToRangeStart w:id="238" w:author="Liu xg" w:date="2021-06-23T10:20:00Z" w:name="move75336067"/>
      <w:moveTo w:id="239" w:author="Liu xg" w:date="2021-06-23T10:20:00Z">
        <w:r w:rsidR="00BA6B3E" w:rsidRPr="00767240">
          <w:t>Heterogeneous</w:t>
        </w:r>
        <w:r w:rsidR="00BA6B3E" w:rsidRPr="00767240">
          <w:rPr>
            <w:rFonts w:hint="eastAsia"/>
          </w:rPr>
          <w:t>群体</w:t>
        </w:r>
        <w:r w:rsidR="00BA6B3E">
          <w:rPr>
            <w:rFonts w:hint="eastAsia"/>
          </w:rPr>
          <w:t>根据自身的目标收益进行</w:t>
        </w:r>
        <w:r w:rsidR="00BA6B3E" w:rsidRPr="00767240">
          <w:t>Exploitation</w:t>
        </w:r>
        <w:r w:rsidR="00BA6B3E" w:rsidRPr="00767240">
          <w:rPr>
            <w:rFonts w:hint="eastAsia"/>
          </w:rPr>
          <w:t>形成分工（图</w:t>
        </w:r>
        <w:r w:rsidR="00BA6B3E" w:rsidRPr="00767240">
          <w:t>4 A</w:t>
        </w:r>
        <w:r w:rsidR="00BA6B3E" w:rsidRPr="00767240">
          <w:rPr>
            <w:rFonts w:hint="eastAsia"/>
          </w:rPr>
          <w:t>）。</w:t>
        </w:r>
      </w:moveTo>
      <w:moveToRangeEnd w:id="238"/>
      <w:del w:id="240" w:author="Liu xg" w:date="2021-06-23T10:20:00Z">
        <w:r w:rsidRPr="00767240" w:rsidDel="00BA6B3E">
          <w:rPr>
            <w:rFonts w:hint="eastAsia"/>
          </w:rPr>
          <w:delText>完全随机选择动作的群体一直在</w:delText>
        </w:r>
        <w:r w:rsidRPr="00767240" w:rsidDel="00BA6B3E">
          <w:delText>Exploration</w:delText>
        </w:r>
        <w:r w:rsidRPr="00767240" w:rsidDel="00BA6B3E">
          <w:rPr>
            <w:rFonts w:hint="eastAsia"/>
          </w:rPr>
          <w:delText>，智能体间没有形成分工（图</w:delText>
        </w:r>
        <w:r w:rsidR="00086BD5" w:rsidRPr="00767240" w:rsidDel="00BA6B3E">
          <w:delText>4</w:delText>
        </w:r>
        <w:r w:rsidRPr="00767240" w:rsidDel="00BA6B3E">
          <w:delText xml:space="preserve"> </w:delText>
        </w:r>
        <w:r w:rsidR="00324352" w:rsidRPr="00767240" w:rsidDel="00BA6B3E">
          <w:delText>D</w:delText>
        </w:r>
        <w:r w:rsidRPr="00767240" w:rsidDel="00BA6B3E">
          <w:rPr>
            <w:rFonts w:hint="eastAsia"/>
          </w:rPr>
          <w:delText>）。</w:delText>
        </w:r>
      </w:del>
      <w:moveFromRangeStart w:id="241" w:author="Liu xg" w:date="2021-06-23T10:20:00Z" w:name="move75336067"/>
      <w:moveFrom w:id="242" w:author="Liu xg" w:date="2021-06-23T10:20:00Z">
        <w:r w:rsidR="00B914EA" w:rsidRPr="00767240" w:rsidDel="00BA6B3E">
          <w:t>Heterogeneous</w:t>
        </w:r>
        <w:r w:rsidR="00B914EA" w:rsidRPr="00767240" w:rsidDel="00BA6B3E">
          <w:rPr>
            <w:rFonts w:hint="eastAsia"/>
          </w:rPr>
          <w:t>群体</w:t>
        </w:r>
        <w:r w:rsidR="00893FA7" w:rsidDel="00BA6B3E">
          <w:rPr>
            <w:rFonts w:hint="eastAsia"/>
          </w:rPr>
          <w:t>根据自身的目标收益进行</w:t>
        </w:r>
        <w:r w:rsidR="00B914EA" w:rsidRPr="00767240" w:rsidDel="00BA6B3E">
          <w:t>Exploitation</w:t>
        </w:r>
        <w:r w:rsidR="00B914EA" w:rsidRPr="00767240" w:rsidDel="00BA6B3E">
          <w:rPr>
            <w:rFonts w:hint="eastAsia"/>
          </w:rPr>
          <w:t>形成分工（图</w:t>
        </w:r>
        <w:r w:rsidR="00086BD5" w:rsidRPr="00767240" w:rsidDel="00BA6B3E">
          <w:t>4</w:t>
        </w:r>
        <w:r w:rsidR="00B914EA" w:rsidRPr="00767240" w:rsidDel="00BA6B3E">
          <w:t xml:space="preserve"> </w:t>
        </w:r>
        <w:r w:rsidR="00086BD5" w:rsidRPr="00767240" w:rsidDel="00BA6B3E">
          <w:t>A</w:t>
        </w:r>
        <w:r w:rsidR="00B914EA" w:rsidRPr="00767240" w:rsidDel="00BA6B3E">
          <w:rPr>
            <w:rFonts w:hint="eastAsia"/>
          </w:rPr>
          <w:t>）。</w:t>
        </w:r>
      </w:moveFrom>
      <w:moveFromRangeEnd w:id="241"/>
      <w:r w:rsidR="00B914EA" w:rsidRPr="00767240">
        <w:rPr>
          <w:rFonts w:hint="eastAsia"/>
        </w:rPr>
        <w:t>这种分工会让部分智能体（低目标收益的智能体）在垃圾区采集垃圾，而部分智能体（高目标收益的智能体）在苹果生长区采集苹果，正是这种分布导致</w:t>
      </w:r>
      <w:r w:rsidR="00B914EA" w:rsidRPr="00767240">
        <w:t>Heterogeneous</w:t>
      </w:r>
      <w:r w:rsidR="00B914EA" w:rsidRPr="00767240">
        <w:rPr>
          <w:rFonts w:hint="eastAsia"/>
        </w:rPr>
        <w:t>群体的总体收益最高。当群体内每个智能体的目标收益都高，导致它们一直在环境中采用</w:t>
      </w:r>
      <w:r w:rsidR="00B914EA" w:rsidRPr="00767240">
        <w:t>Exploration</w:t>
      </w:r>
      <w:r w:rsidR="00B914EA" w:rsidRPr="00767240">
        <w:rPr>
          <w:rFonts w:hint="eastAsia"/>
        </w:rPr>
        <w:t>去获取高收益的苹果（图</w:t>
      </w:r>
      <w:r w:rsidR="00086BD5" w:rsidRPr="00767240">
        <w:t>4</w:t>
      </w:r>
      <w:r w:rsidR="00B914EA" w:rsidRPr="00767240">
        <w:t xml:space="preserve"> </w:t>
      </w:r>
      <w:r w:rsidR="00086BD5" w:rsidRPr="00767240">
        <w:t>B</w:t>
      </w:r>
      <w:r w:rsidR="00B914EA" w:rsidRPr="00767240">
        <w:rPr>
          <w:rFonts w:hint="eastAsia"/>
        </w:rPr>
        <w:t>）。而当群体内每个智能体的目标收益都低时</w:t>
      </w:r>
      <w:ins w:id="243" w:author="Liu xg" w:date="2021-06-23T10:33:00Z">
        <w:r w:rsidR="00100772">
          <w:rPr>
            <w:rFonts w:hint="eastAsia"/>
          </w:rPr>
          <w:t>，他们在苹果区域</w:t>
        </w:r>
      </w:ins>
      <w:ins w:id="244" w:author="Liu xg" w:date="2021-06-24T13:25:00Z">
        <w:r w:rsidR="00A468D8">
          <w:rPr>
            <w:rFonts w:hint="eastAsia"/>
          </w:rPr>
          <w:t>获得奖励大于</w:t>
        </w:r>
      </w:ins>
      <w:ins w:id="245" w:author="Liu xg" w:date="2021-06-24T13:26:00Z">
        <w:r w:rsidR="00A468D8">
          <w:rPr>
            <w:rFonts w:hint="eastAsia"/>
          </w:rPr>
          <w:t>个体本身的期望，模型会抑制低目标收益者贪婪地采集苹果</w:t>
        </w:r>
      </w:ins>
      <w:r w:rsidR="00B914EA" w:rsidRPr="00767240">
        <w:rPr>
          <w:rFonts w:hint="eastAsia"/>
        </w:rPr>
        <w:t>，</w:t>
      </w:r>
      <w:ins w:id="246" w:author="Liu xg" w:date="2021-06-23T10:35:00Z">
        <w:r w:rsidR="00100772">
          <w:rPr>
            <w:rFonts w:hint="eastAsia"/>
          </w:rPr>
          <w:t>当智能体</w:t>
        </w:r>
      </w:ins>
      <w:ins w:id="247" w:author="Liu xg" w:date="2021-06-24T13:28:00Z">
        <w:r w:rsidR="00845DD5" w:rsidRPr="00767240">
          <w:t>Exploration</w:t>
        </w:r>
      </w:ins>
      <w:ins w:id="248" w:author="Liu xg" w:date="2021-06-23T10:43:00Z">
        <w:r w:rsidR="009A5B64">
          <w:rPr>
            <w:rFonts w:hint="eastAsia"/>
          </w:rPr>
          <w:t>到</w:t>
        </w:r>
      </w:ins>
      <w:ins w:id="249" w:author="Liu xg" w:date="2021-06-24T13:27:00Z">
        <w:r w:rsidR="00A468D8">
          <w:rPr>
            <w:rFonts w:hint="eastAsia"/>
          </w:rPr>
          <w:t>匹配自身目标收益的区域</w:t>
        </w:r>
      </w:ins>
      <w:ins w:id="250" w:author="Liu xg" w:date="2021-06-23T10:35:00Z">
        <w:r w:rsidR="00100772">
          <w:rPr>
            <w:rFonts w:hint="eastAsia"/>
          </w:rPr>
          <w:t>时</w:t>
        </w:r>
      </w:ins>
      <w:ins w:id="251" w:author="Liu xg" w:date="2021-06-24T13:27:00Z">
        <w:r w:rsidR="00A468D8">
          <w:rPr>
            <w:rFonts w:hint="eastAsia"/>
          </w:rPr>
          <w:t>(</w:t>
        </w:r>
        <w:r w:rsidR="00A468D8">
          <w:rPr>
            <w:rFonts w:hint="eastAsia"/>
          </w:rPr>
          <w:t>垃圾区域</w:t>
        </w:r>
        <w:r w:rsidR="00A468D8">
          <w:t>)</w:t>
        </w:r>
      </w:ins>
      <w:ins w:id="252" w:author="Liu xg" w:date="2021-06-23T10:43:00Z">
        <w:r w:rsidR="009A5B64">
          <w:rPr>
            <w:rFonts w:hint="eastAsia"/>
          </w:rPr>
          <w:t>才会更新策略</w:t>
        </w:r>
      </w:ins>
      <w:del w:id="253" w:author="Liu xg" w:date="2021-06-23T10:43:00Z">
        <w:r w:rsidR="00B914EA" w:rsidRPr="00767240" w:rsidDel="009A5B64">
          <w:rPr>
            <w:rFonts w:hint="eastAsia"/>
          </w:rPr>
          <w:delText>每</w:delText>
        </w:r>
      </w:del>
      <w:del w:id="254" w:author="Liu xg" w:date="2021-06-23T10:35:00Z">
        <w:r w:rsidR="00B914EA" w:rsidRPr="00767240" w:rsidDel="00100772">
          <w:rPr>
            <w:rFonts w:hint="eastAsia"/>
          </w:rPr>
          <w:delText>个智能体</w:delText>
        </w:r>
      </w:del>
      <w:del w:id="255" w:author="Liu xg" w:date="2021-06-23T10:22:00Z">
        <w:r w:rsidR="00B914EA" w:rsidRPr="00767240" w:rsidDel="00352837">
          <w:rPr>
            <w:rFonts w:hint="eastAsia"/>
          </w:rPr>
          <w:delText>都</w:delText>
        </w:r>
      </w:del>
      <w:del w:id="256" w:author="Liu xg" w:date="2021-06-23T10:42:00Z">
        <w:r w:rsidR="00B914EA" w:rsidRPr="00767240" w:rsidDel="009A5B64">
          <w:delText>Exploitation</w:delText>
        </w:r>
      </w:del>
      <w:r w:rsidR="00B914EA" w:rsidRPr="00767240">
        <w:rPr>
          <w:rFonts w:hint="eastAsia"/>
        </w:rPr>
        <w:t>（图</w:t>
      </w:r>
      <w:r w:rsidR="00086BD5" w:rsidRPr="00767240">
        <w:t>4</w:t>
      </w:r>
      <w:r w:rsidR="00B914EA" w:rsidRPr="00767240">
        <w:t xml:space="preserve"> </w:t>
      </w:r>
      <w:r w:rsidR="00086BD5" w:rsidRPr="00767240">
        <w:t>C</w:t>
      </w:r>
      <w:r w:rsidR="00B914EA" w:rsidRPr="00767240">
        <w:rPr>
          <w:rFonts w:hint="eastAsia"/>
        </w:rPr>
        <w:t>）</w:t>
      </w:r>
      <w:del w:id="257" w:author="Liu xg" w:date="2021-06-23T10:32:00Z">
        <w:r w:rsidR="00B914EA" w:rsidRPr="00767240" w:rsidDel="00100772">
          <w:rPr>
            <w:rFonts w:hint="eastAsia"/>
          </w:rPr>
          <w:delText>，</w:delText>
        </w:r>
      </w:del>
      <w:del w:id="258" w:author="Liu xg" w:date="2021-06-23T10:43:00Z">
        <w:r w:rsidR="00B914EA" w:rsidRPr="00767240" w:rsidDel="009A5B64">
          <w:rPr>
            <w:rFonts w:hint="eastAsia"/>
          </w:rPr>
          <w:delText>从而减少了群体总收益</w:delText>
        </w:r>
      </w:del>
      <w:r w:rsidR="00B914EA" w:rsidRPr="00767240">
        <w:rPr>
          <w:rFonts w:hint="eastAsia"/>
        </w:rPr>
        <w:t>。</w:t>
      </w:r>
      <w:ins w:id="259" w:author="Liu xg" w:date="2021-06-23T10:21:00Z">
        <w:r w:rsidR="00BA6B3E" w:rsidRPr="00767240">
          <w:rPr>
            <w:rFonts w:hint="eastAsia"/>
          </w:rPr>
          <w:t>完全随机选择动作的群体一直在</w:t>
        </w:r>
      </w:ins>
      <w:ins w:id="260" w:author="Liu xg" w:date="2021-06-23T10:38:00Z">
        <w:r w:rsidR="00D42028">
          <w:rPr>
            <w:rFonts w:hint="eastAsia"/>
          </w:rPr>
          <w:t>进行没有目标的</w:t>
        </w:r>
      </w:ins>
      <w:ins w:id="261" w:author="Liu xg" w:date="2021-06-23T10:21:00Z">
        <w:r w:rsidR="00BA6B3E" w:rsidRPr="00767240">
          <w:t>Exploration</w:t>
        </w:r>
        <w:r w:rsidR="00BA6B3E" w:rsidRPr="00767240">
          <w:rPr>
            <w:rFonts w:hint="eastAsia"/>
          </w:rPr>
          <w:t>（图</w:t>
        </w:r>
        <w:r w:rsidR="00BA6B3E" w:rsidRPr="00767240">
          <w:t>4 D</w:t>
        </w:r>
        <w:r w:rsidR="00BA6B3E" w:rsidRPr="00767240">
          <w:rPr>
            <w:rFonts w:hint="eastAsia"/>
          </w:rPr>
          <w:t>）。</w:t>
        </w:r>
      </w:ins>
    </w:p>
    <w:p w14:paraId="40DF3A0E" w14:textId="77777777" w:rsidR="00BE2F9D" w:rsidRPr="00B5059A" w:rsidRDefault="00081303" w:rsidP="00812EE9">
      <w:pPr>
        <w:keepNext/>
        <w:jc w:val="center"/>
      </w:pPr>
      <w:r w:rsidRPr="00B5059A">
        <w:rPr>
          <w:noProof/>
        </w:rPr>
        <w:lastRenderedPageBreak/>
        <w:drawing>
          <wp:inline distT="0" distB="0" distL="0" distR="0" wp14:anchorId="1CBF295D" wp14:editId="6CA29C7D">
            <wp:extent cx="45216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EC30227" w14:textId="1BF5FE58" w:rsidR="00BE2F9D" w:rsidRPr="00812EE9" w:rsidRDefault="00BE2F9D"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FE72F2">
        <w:rPr>
          <w:rFonts w:cstheme="majorBidi"/>
          <w:noProof/>
          <w:sz w:val="18"/>
          <w:szCs w:val="18"/>
        </w:rPr>
        <w:t>3</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个体异质性与个体同质性收益比较</w:t>
      </w:r>
    </w:p>
    <w:p w14:paraId="42A8F81B" w14:textId="74F65E96" w:rsidR="009A2285" w:rsidRPr="00812EE9" w:rsidRDefault="009A2285" w:rsidP="00812EE9"/>
    <w:p w14:paraId="6141DAC2" w14:textId="74B45C11" w:rsidR="00451AA8" w:rsidRPr="00B5059A" w:rsidRDefault="003F0D33" w:rsidP="00A11946">
      <w:pPr>
        <w:keepNext/>
        <w:jc w:val="center"/>
      </w:pPr>
      <w:r w:rsidRPr="00B5059A">
        <w:rPr>
          <w:noProof/>
        </w:rPr>
        <mc:AlternateContent>
          <mc:Choice Requires="wpc">
            <w:drawing>
              <wp:inline distT="0" distB="0" distL="0" distR="0" wp14:anchorId="70819A25" wp14:editId="50062C20">
                <wp:extent cx="5666105" cy="4436317"/>
                <wp:effectExtent l="0" t="0" r="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文本框 9"/>
                        <wps:cNvSpPr txBox="1"/>
                        <wps:spPr>
                          <a:xfrm>
                            <a:off x="843255" y="1922896"/>
                            <a:ext cx="885825" cy="204470"/>
                          </a:xfrm>
                          <a:prstGeom prst="rect">
                            <a:avLst/>
                          </a:prstGeom>
                          <a:solidFill>
                            <a:schemeClr val="lt1"/>
                          </a:solidFill>
                          <a:ln w="6350">
                            <a:noFill/>
                          </a:ln>
                        </wps:spPr>
                        <wps:txbx>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9" name="文本框 9"/>
                        <wps:cNvSpPr txBox="1"/>
                        <wps:spPr>
                          <a:xfrm>
                            <a:off x="3800731" y="4147156"/>
                            <a:ext cx="929640" cy="204470"/>
                          </a:xfrm>
                          <a:prstGeom prst="rect">
                            <a:avLst/>
                          </a:prstGeom>
                          <a:solidFill>
                            <a:schemeClr val="lt1"/>
                          </a:solidFill>
                          <a:ln w="6350">
                            <a:noFill/>
                          </a:ln>
                        </wps:spPr>
                        <wps:txbx>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 name="文本框 9"/>
                        <wps:cNvSpPr txBox="1"/>
                        <wps:spPr>
                          <a:xfrm>
                            <a:off x="731427" y="4166180"/>
                            <a:ext cx="1102995" cy="234315"/>
                          </a:xfrm>
                          <a:prstGeom prst="rect">
                            <a:avLst/>
                          </a:prstGeom>
                          <a:solidFill>
                            <a:schemeClr val="lt1"/>
                          </a:solidFill>
                          <a:ln w="6350">
                            <a:noFill/>
                          </a:ln>
                        </wps:spPr>
                        <wps:txbx>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5" name="图片 45"/>
                          <pic:cNvPicPr/>
                        </pic:nvPicPr>
                        <pic:blipFill rotWithShape="1">
                          <a:blip r:embed="rId12"/>
                          <a:srcRect l="1456" t="1343" r="9185" b="4424"/>
                          <a:stretch/>
                        </pic:blipFill>
                        <pic:spPr>
                          <a:xfrm>
                            <a:off x="8" y="2268414"/>
                            <a:ext cx="2763520" cy="1943100"/>
                          </a:xfrm>
                          <a:prstGeom prst="rect">
                            <a:avLst/>
                          </a:prstGeom>
                        </pic:spPr>
                      </pic:pic>
                      <wps:wsp>
                        <wps:cNvPr id="10" name="文本框 9"/>
                        <wps:cNvSpPr txBox="1"/>
                        <wps:spPr>
                          <a:xfrm>
                            <a:off x="3734666" y="1911406"/>
                            <a:ext cx="995680" cy="234315"/>
                          </a:xfrm>
                          <a:prstGeom prst="rect">
                            <a:avLst/>
                          </a:prstGeom>
                          <a:solidFill>
                            <a:schemeClr val="lt1"/>
                          </a:solidFill>
                          <a:ln w="6350">
                            <a:noFill/>
                          </a:ln>
                        </wps:spPr>
                        <wps:txbx>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6" name="图片 46"/>
                          <pic:cNvPicPr/>
                        </pic:nvPicPr>
                        <pic:blipFill rotWithShape="1">
                          <a:blip r:embed="rId13" cstate="print">
                            <a:extLst>
                              <a:ext uri="{28A0092B-C50C-407E-A947-70E740481C1C}">
                                <a14:useLocalDpi xmlns:a14="http://schemas.microsoft.com/office/drawing/2010/main" val="0"/>
                              </a:ext>
                            </a:extLst>
                          </a:blip>
                          <a:srcRect l="1325" t="429" r="9460" b="4906"/>
                          <a:stretch/>
                        </pic:blipFill>
                        <pic:spPr bwMode="auto">
                          <a:xfrm>
                            <a:off x="2920365" y="0"/>
                            <a:ext cx="2745740" cy="1942465"/>
                          </a:xfrm>
                          <a:prstGeom prst="rect">
                            <a:avLst/>
                          </a:prstGeom>
                          <a:noFill/>
                          <a:ln>
                            <a:noFill/>
                          </a:ln>
                        </pic:spPr>
                      </pic:pic>
                      <pic:pic xmlns:pic="http://schemas.openxmlformats.org/drawingml/2006/picture">
                        <pic:nvPicPr>
                          <pic:cNvPr id="48" name="图片 48"/>
                          <pic:cNvPicPr/>
                        </pic:nvPicPr>
                        <pic:blipFill rotWithShape="1">
                          <a:blip r:embed="rId14"/>
                          <a:srcRect l="1083" r="9528" b="4704"/>
                          <a:stretch/>
                        </pic:blipFill>
                        <pic:spPr>
                          <a:xfrm>
                            <a:off x="2931160" y="2239107"/>
                            <a:ext cx="2734945" cy="1944370"/>
                          </a:xfrm>
                          <a:prstGeom prst="rect">
                            <a:avLst/>
                          </a:prstGeom>
                        </pic:spPr>
                      </pic:pic>
                      <pic:pic xmlns:pic="http://schemas.openxmlformats.org/drawingml/2006/picture">
                        <pic:nvPicPr>
                          <pic:cNvPr id="33" name="图片 3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1143" t="883" r="9172" b="4434"/>
                          <a:stretch/>
                        </pic:blipFill>
                        <pic:spPr bwMode="auto">
                          <a:xfrm>
                            <a:off x="8" y="9"/>
                            <a:ext cx="2761200" cy="1943286"/>
                          </a:xfrm>
                          <a:prstGeom prst="rect">
                            <a:avLst/>
                          </a:prstGeom>
                          <a:noFill/>
                          <a:ln>
                            <a:noFill/>
                          </a:ln>
                        </pic:spPr>
                      </pic:pic>
                    </wpc:wpc>
                  </a:graphicData>
                </a:graphic>
              </wp:inline>
            </w:drawing>
          </mc:Choice>
          <mc:Fallback>
            <w:pict>
              <v:group w14:anchorId="70819A25" id="画布 3" o:spid="_x0000_s1026" editas="canvas" style="width:446.15pt;height:349.3pt;mso-position-horizontal-relative:char;mso-position-vertical-relative:line" coordsize="56661,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D8v3btWAAAAABgkL/1NHYURw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AAAAAAABAVTDgDgAAAAAAAAAAAABAVTD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61;height:44361;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8432;top:19228;width:885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" fillcolor="white [3201]" stroked="f" strokeweight=".5pt">
                  <v:textbox style="mso-fit-shape-to-text:t" inset="0,0,0,0">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v:textbox>
                </v:shape>
                <v:shape id="文本框 9" o:spid="_x0000_s1029" type="#_x0000_t202" style="position:absolute;left:38007;top:41471;width:9296;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" fillcolor="white [3201]" stroked="f" strokeweight=".5pt">
                  <v:textbox style="mso-fit-shape-to-text:t" inset="0,0,0,0">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v:textbox>
                </v:shape>
                <v:shape id="文本框 9" o:spid="_x0000_s1030" type="#_x0000_t202" style="position:absolute;left:7314;top:41661;width:110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" fillcolor="white [3201]" stroked="f" strokeweight=".5pt">
                  <v:textbox style="mso-fit-shape-to-text:t" inset="0,0,0,0">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v:textbox>
                </v:shape>
                <v:shape id="图片 45" o:spid="_x0000_s1031" type="#_x0000_t75" style="position:absolute;top:22684;width:2763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">
                  <v:imagedata r:id="rId16" o:title="" croptop="880f" cropbottom="2899f" cropleft="954f" cropright="6019f"/>
                </v:shape>
                <v:shape id="文本框 9" o:spid="_x0000_s1032" type="#_x0000_t202" style="position:absolute;left:37346;top:19114;width:9957;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gT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" fillcolor="white [3201]" stroked="f" strokeweight=".5pt">
                  <v:textbox style="mso-fit-shape-to-text:t" inset="0,0,0,0">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v:textbox>
                </v:shape>
                <v:shape id="图片 46" o:spid="_x0000_s1033" type="#_x0000_t75" style="position:absolute;left:29203;width:27458;height:1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">
                  <v:imagedata r:id="rId17" o:title="" croptop="281f" cropbottom="3215f" cropleft="868f" cropright="6200f"/>
                </v:shape>
                <v:shape id="图片 48" o:spid="_x0000_s1034" type="#_x0000_t75" style="position:absolute;left:29311;top:22391;width:2735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">
                  <v:imagedata r:id="rId18" o:title="" cropbottom="3083f" cropleft="710f" cropright="6244f"/>
                </v:shape>
                <v:shape id="图片 33" o:spid="_x0000_s1035" type="#_x0000_t75" style="position:absolute;width:27612;height:19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">
                  <v:imagedata r:id="rId19" o:title="" croptop="579f" cropbottom="2906f" cropleft="749f" cropright="6011f"/>
                </v:shape>
                <w10:anchorlock/>
              </v:group>
            </w:pict>
          </mc:Fallback>
        </mc:AlternateContent>
      </w:r>
    </w:p>
    <w:p w14:paraId="10BEF922" w14:textId="5195883A" w:rsidR="003F0D33" w:rsidRPr="00812EE9" w:rsidRDefault="00451AA8" w:rsidP="00812EE9">
      <w:pPr>
        <w:jc w:val="center"/>
        <w:rPr>
          <w:rFonts w:cstheme="majorBidi"/>
          <w:sz w:val="18"/>
          <w:szCs w:val="18"/>
        </w:rPr>
      </w:pPr>
      <w:r w:rsidRPr="00812EE9">
        <w:rPr>
          <w:rFonts w:cstheme="majorBidi" w:hint="eastAsia"/>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hint="eastAsia"/>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FE72F2">
        <w:rPr>
          <w:rFonts w:cstheme="majorBidi"/>
          <w:noProof/>
          <w:sz w:val="18"/>
          <w:szCs w:val="18"/>
        </w:rPr>
        <w:t>4</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异质性群体与同质性群体内智能体的活动</w:t>
      </w:r>
      <w:ins w:id="262" w:author="Liu xg" w:date="2021-06-24T13:19:00Z">
        <w:r w:rsidR="00D05DDF">
          <w:rPr>
            <w:rFonts w:cstheme="majorBidi" w:hint="eastAsia"/>
            <w:sz w:val="18"/>
            <w:szCs w:val="18"/>
          </w:rPr>
          <w:t>位置</w:t>
        </w:r>
      </w:ins>
      <w:r w:rsidRPr="00812EE9">
        <w:rPr>
          <w:rFonts w:cstheme="majorBidi" w:hint="eastAsia"/>
          <w:sz w:val="18"/>
          <w:szCs w:val="18"/>
        </w:rPr>
        <w:t>对比</w:t>
      </w:r>
    </w:p>
    <w:p w14:paraId="7712BB7E" w14:textId="073EB652" w:rsidR="00A56B8E" w:rsidRPr="00767240" w:rsidRDefault="00A56B8E" w:rsidP="00B21877"/>
    <w:p w14:paraId="01564A4B" w14:textId="77777777" w:rsidR="0066033C" w:rsidRPr="00B5059A" w:rsidRDefault="001E151A" w:rsidP="00A11946">
      <w:pPr>
        <w:keepNext/>
        <w:jc w:val="center"/>
      </w:pPr>
      <w:r w:rsidRPr="00B5059A">
        <w:rPr>
          <w:rFonts w:hint="eastAsia"/>
          <w:noProof/>
        </w:rPr>
        <w:lastRenderedPageBreak/>
        <mc:AlternateContent>
          <mc:Choice Requires="wpc">
            <w:drawing>
              <wp:inline distT="0" distB="0" distL="0" distR="0" wp14:anchorId="60699BF8" wp14:editId="5ED4C6E3">
                <wp:extent cx="5334000" cy="2646711"/>
                <wp:effectExtent l="0" t="0" r="0" b="1270"/>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文本框 9"/>
                        <wps:cNvSpPr txBox="1"/>
                        <wps:spPr>
                          <a:xfrm>
                            <a:off x="1382456" y="2184301"/>
                            <a:ext cx="1050290" cy="234315"/>
                          </a:xfrm>
                          <a:prstGeom prst="rect">
                            <a:avLst/>
                          </a:prstGeom>
                          <a:solidFill>
                            <a:schemeClr val="lt1"/>
                          </a:solidFill>
                          <a:ln w="6350">
                            <a:noFill/>
                          </a:ln>
                        </wps:spPr>
                        <wps:txbx>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6" name="文本框 9"/>
                        <wps:cNvSpPr txBox="1"/>
                        <wps:spPr>
                          <a:xfrm>
                            <a:off x="4154854" y="2185890"/>
                            <a:ext cx="1019810" cy="234315"/>
                          </a:xfrm>
                          <a:prstGeom prst="rect">
                            <a:avLst/>
                          </a:prstGeom>
                          <a:solidFill>
                            <a:schemeClr val="lt1"/>
                          </a:solidFill>
                          <a:ln w="6350">
                            <a:noFill/>
                          </a:ln>
                        </wps:spPr>
                        <wps:txbx>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8" name="文本框 9"/>
                        <wps:cNvSpPr txBox="1"/>
                        <wps:spPr>
                          <a:xfrm>
                            <a:off x="0" y="2185890"/>
                            <a:ext cx="1019810" cy="234315"/>
                          </a:xfrm>
                          <a:prstGeom prst="rect">
                            <a:avLst/>
                          </a:prstGeom>
                          <a:solidFill>
                            <a:schemeClr val="lt1"/>
                          </a:solidFill>
                          <a:ln w="6350">
                            <a:noFill/>
                          </a:ln>
                        </wps:spPr>
                        <wps:txbx>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 name="文本框 9"/>
                        <wps:cNvSpPr txBox="1"/>
                        <wps:spPr>
                          <a:xfrm>
                            <a:off x="2814438" y="2184246"/>
                            <a:ext cx="1019810" cy="234315"/>
                          </a:xfrm>
                          <a:prstGeom prst="rect">
                            <a:avLst/>
                          </a:prstGeom>
                          <a:solidFill>
                            <a:schemeClr val="lt1"/>
                          </a:solidFill>
                          <a:ln w="6350">
                            <a:noFill/>
                          </a:ln>
                        </wps:spPr>
                        <wps:txbx>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52" name="图片 52"/>
                          <pic:cNvPicPr preferRelativeResize="0">
                            <a:picLocks noChangeAspect="1"/>
                          </pic:cNvPicPr>
                        </pic:nvPicPr>
                        <pic:blipFill rotWithShape="1">
                          <a:blip r:embed="rId20" cstate="print">
                            <a:extLst>
                              <a:ext uri="{28A0092B-C50C-407E-A947-70E740481C1C}">
                                <a14:useLocalDpi xmlns:a14="http://schemas.microsoft.com/office/drawing/2010/main" val="0"/>
                              </a:ext>
                            </a:extLst>
                          </a:blip>
                          <a:srcRect l="54445" t="11160" r="11406" b="5353"/>
                          <a:stretch/>
                        </pic:blipFill>
                        <pic:spPr bwMode="auto">
                          <a:xfrm>
                            <a:off x="0" y="0"/>
                            <a:ext cx="1177200" cy="2160052"/>
                          </a:xfrm>
                          <a:prstGeom prst="rect">
                            <a:avLst/>
                          </a:prstGeom>
                          <a:noFill/>
                          <a:ln>
                            <a:noFill/>
                          </a:ln>
                        </pic:spPr>
                      </pic:pic>
                      <pic:pic xmlns:pic="http://schemas.openxmlformats.org/drawingml/2006/picture">
                        <pic:nvPicPr>
                          <pic:cNvPr id="53" name="图片 53"/>
                          <pic:cNvPicPr preferRelativeResize="0">
                            <a:picLocks noChangeAspect="1"/>
                          </pic:cNvPicPr>
                        </pic:nvPicPr>
                        <pic:blipFill rotWithShape="1">
                          <a:blip r:embed="rId21" cstate="print">
                            <a:extLst>
                              <a:ext uri="{28A0092B-C50C-407E-A947-70E740481C1C}">
                                <a14:useLocalDpi xmlns:a14="http://schemas.microsoft.com/office/drawing/2010/main" val="0"/>
                              </a:ext>
                            </a:extLst>
                          </a:blip>
                          <a:srcRect l="54563" t="10882" r="11900" b="5543"/>
                          <a:stretch/>
                        </pic:blipFill>
                        <pic:spPr bwMode="auto">
                          <a:xfrm>
                            <a:off x="2796854" y="0"/>
                            <a:ext cx="1155600" cy="2161458"/>
                          </a:xfrm>
                          <a:prstGeom prst="rect">
                            <a:avLst/>
                          </a:prstGeom>
                          <a:noFill/>
                          <a:ln>
                            <a:noFill/>
                          </a:ln>
                        </pic:spPr>
                      </pic:pic>
                      <pic:pic xmlns:pic="http://schemas.openxmlformats.org/drawingml/2006/picture">
                        <pic:nvPicPr>
                          <pic:cNvPr id="54" name="图片 54"/>
                          <pic:cNvPicPr preferRelativeResize="0">
                            <a:picLocks noChangeAspect="1"/>
                          </pic:cNvPicPr>
                        </pic:nvPicPr>
                        <pic:blipFill rotWithShape="1">
                          <a:blip r:embed="rId22" cstate="print">
                            <a:extLst>
                              <a:ext uri="{28A0092B-C50C-407E-A947-70E740481C1C}">
                                <a14:useLocalDpi xmlns:a14="http://schemas.microsoft.com/office/drawing/2010/main" val="0"/>
                              </a:ext>
                            </a:extLst>
                          </a:blip>
                          <a:srcRect l="53978" t="10653" r="11854" b="5076"/>
                          <a:stretch/>
                        </pic:blipFill>
                        <pic:spPr bwMode="auto">
                          <a:xfrm>
                            <a:off x="1406772" y="0"/>
                            <a:ext cx="1166400" cy="2159108"/>
                          </a:xfrm>
                          <a:prstGeom prst="rect">
                            <a:avLst/>
                          </a:prstGeom>
                          <a:noFill/>
                          <a:ln>
                            <a:noFill/>
                          </a:ln>
                        </pic:spPr>
                      </pic:pic>
                      <pic:pic xmlns:pic="http://schemas.openxmlformats.org/drawingml/2006/picture">
                        <pic:nvPicPr>
                          <pic:cNvPr id="56" name="图片 56"/>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54523" t="10170" r="11672" b="5086"/>
                          <a:stretch/>
                        </pic:blipFill>
                        <pic:spPr bwMode="auto">
                          <a:xfrm>
                            <a:off x="4185600" y="0"/>
                            <a:ext cx="1148400" cy="2160717"/>
                          </a:xfrm>
                          <a:prstGeom prst="rect">
                            <a:avLst/>
                          </a:prstGeom>
                          <a:noFill/>
                          <a:ln>
                            <a:noFill/>
                          </a:ln>
                        </pic:spPr>
                      </pic:pic>
                    </wpc:wpc>
                  </a:graphicData>
                </a:graphic>
              </wp:inline>
            </w:drawing>
          </mc:Choice>
          <mc:Fallback>
            <w:pict>
              <v:group w14:anchorId="60699BF8" id="画布 22" o:spid="_x0000_s1036" editas="canvas" style="width:420pt;height:208.4pt;mso-position-horizontal-relative:char;mso-position-vertical-relative:line" coordsize="53340,26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G1BGDVrhgAAa4YAABUAAABkcnMvbWVkaWEvaW1hZ2UyLmpwZWf/2P/gABBKRklGAAEB&#10;AQDcANwAAP/bAEMAAgEBAQEBAgEBAQICAgICBAMCAgICBQQEAwQGBQYGBgUGBgYHCQgGBwkHBgYI&#10;CwgJCgoKCgoGCAsMCwoMCQoKCv/bAEMBAgICAgICBQMDBQoHBgcKCgoKCgoKCgoKCgoKCgoKCgoK&#10;CgoKCgoKCgoKCgoKCgoKCgoKCgoKCgoKCgoKCgoKCv/AABEIAm4D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C13bpvcIYAAHCGAAAVAAAA&#10;ZHJzL21lZGlhL2ltYWdlMy5qcGVn/9j/4AAQSkZJRgABAQEA3ADcAAD/2wBDAAIBAQEBAQIBAQEC&#10;AgICAgQDAgICAgUEBAMEBgUGBgYFBgYGBwkIBgcJBwYGCAsICQoKCgoKBggLDAsKDAkKCgr/2wBD&#10;AQICAgICAgUDAwUKBwYHCgoKCgoKCgoKCgoKCgoKCgoKCgoKCgoKCgoKCgoKCgoKCgoKCgoKCgoK&#10;CgoKCgoKCgr/wAARCAJpAz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D9lR39fHkAAHx5AAAVAAAAZHJzL21lZGlhL2ltYWdlNC5q&#10;cGVn/9j/4AAQSkZJRgABAQEA3ADcAAD/2wBDAAIBAQEBAQIBAQECAgICAgQDAgICAgUEBAMEBgUG&#10;BgYFBgYGBwkIBgcJBwYGCAsICQoKCgoKBggLDAsKDAkKCgr/2wBDAQICAgICAgUDAwUKBwYHCgoK&#10;CgoKCgoKCgoKCgoKCgoKCgoKCgoKCgoKCgoKCgoKCgoKCgoKCgoKCgoKCgoKCgr/wAARCAJlAz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53340;height:26466;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38" type="#_x0000_t202" style="position:absolute;left:13824;top:21843;width:10503;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" fillcolor="white [3201]" stroked="f" strokeweight=".5pt">
                  <v:textbox style="mso-fit-shape-to-text:t" inset="0,0,0,0">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v:textbox>
                </v:shape>
                <v:shape id="文本框 9" o:spid="_x0000_s1039" type="#_x0000_t202" style="position:absolute;left:41548;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" fillcolor="white [3201]" stroked="f" strokeweight=".5pt">
                  <v:textbox style="mso-fit-shape-to-text:t" inset="0,0,0,0">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v:textbox>
                </v:shape>
                <v:shape id="文本框 9" o:spid="_x0000_s1040" type="#_x0000_t202" style="position:absolute;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V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" fillcolor="white [3201]" stroked="f" strokeweight=".5pt">
                  <v:textbox style="mso-fit-shape-to-text:t" inset="0,0,0,0">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v:textbox>
                </v:shape>
                <v:shape id="文本框 9" o:spid="_x0000_s1041" type="#_x0000_t202" style="position:absolute;left:28144;top:21842;width:1019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" fillcolor="white [3201]" stroked="f" strokeweight=".5pt">
                  <v:textbox style="mso-fit-shape-to-text:t" inset="0,0,0,0">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v:textbox>
                </v:shape>
                <v:shape id="图片 52" o:spid="_x0000_s1042" type="#_x0000_t75" style="position:absolute;width:11772;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">
                  <v:imagedata r:id="rId24" o:title="" croptop="7314f" cropbottom="3508f" cropleft="35681f" cropright="7475f"/>
                </v:shape>
                <v:shape id="图片 53" o:spid="_x0000_s1043" type="#_x0000_t75" style="position:absolute;left:27968;width:11556;height:216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">
                  <v:imagedata r:id="rId25" o:title="" croptop="7132f" cropbottom="3633f" cropleft="35758f" cropright="7799f"/>
                </v:shape>
                <v:shape id="图片 54" o:spid="_x0000_s1044" type="#_x0000_t75" style="position:absolute;left:14067;width:11664;height:2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">
                  <v:imagedata r:id="rId26" o:title="" croptop="6982f" cropbottom="3327f" cropleft="35375f" cropright="7769f"/>
                </v:shape>
                <v:shape id="图片 56" o:spid="_x0000_s1045" type="#_x0000_t75" style="position:absolute;left:41856;width:11484;height:21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">
                  <v:imagedata r:id="rId27" o:title="" croptop="6665f" cropbottom="3333f" cropleft="35732f" cropright="7649f"/>
                </v:shape>
                <w10:anchorlock/>
              </v:group>
            </w:pict>
          </mc:Fallback>
        </mc:AlternateContent>
      </w:r>
    </w:p>
    <w:p w14:paraId="7586EDF6" w14:textId="0128937B" w:rsidR="0066033C" w:rsidRPr="00812EE9" w:rsidRDefault="0066033C"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FE72F2">
        <w:rPr>
          <w:rFonts w:cstheme="majorBidi"/>
          <w:noProof/>
          <w:sz w:val="18"/>
          <w:szCs w:val="18"/>
        </w:rPr>
        <w:t>5</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不同群体内智能体的收益对比</w:t>
      </w:r>
    </w:p>
    <w:p w14:paraId="1F28F9A6" w14:textId="77777777" w:rsidR="0066033C" w:rsidRPr="00B5059A" w:rsidRDefault="0066033C" w:rsidP="00F74635"/>
    <w:p w14:paraId="1FF56801" w14:textId="07F67CAC" w:rsidR="002A1AB3" w:rsidRPr="00767240" w:rsidRDefault="002A1AB3" w:rsidP="00F74635">
      <w:r w:rsidRPr="00767240">
        <w:rPr>
          <w:rFonts w:hint="eastAsia"/>
        </w:rPr>
        <w:t>如图</w:t>
      </w:r>
      <w:r w:rsidR="002762FA" w:rsidRPr="00767240">
        <w:t>5</w:t>
      </w:r>
      <w:r w:rsidRPr="00767240">
        <w:rPr>
          <w:rFonts w:hint="eastAsia"/>
        </w:rPr>
        <w:t>所示，</w:t>
      </w:r>
      <w:r w:rsidR="008E40A6" w:rsidRPr="00767240">
        <w:rPr>
          <w:rFonts w:hint="eastAsia"/>
        </w:rPr>
        <w:t>对比</w:t>
      </w:r>
      <w:r w:rsidRPr="00767240">
        <w:rPr>
          <w:rFonts w:hint="eastAsia"/>
        </w:rPr>
        <w:t>了</w:t>
      </w:r>
      <w:r w:rsidR="008E40A6" w:rsidRPr="00767240">
        <w:rPr>
          <w:rFonts w:hint="eastAsia"/>
        </w:rPr>
        <w:t>不同</w:t>
      </w:r>
      <w:r w:rsidR="00A56B8E" w:rsidRPr="00767240">
        <w:rPr>
          <w:rFonts w:hint="eastAsia"/>
        </w:rPr>
        <w:t>群体</w:t>
      </w:r>
      <w:r w:rsidR="008E40A6" w:rsidRPr="00767240">
        <w:rPr>
          <w:rFonts w:hint="eastAsia"/>
        </w:rPr>
        <w:t>中每个智能体之间的收益</w:t>
      </w:r>
      <w:r w:rsidRPr="00767240">
        <w:rPr>
          <w:rFonts w:hint="eastAsia"/>
        </w:rPr>
        <w:t>，以便比较合作行为是否造成智能体间贫富差距</w:t>
      </w:r>
      <w:r w:rsidR="007F24C0" w:rsidRPr="00767240">
        <w:rPr>
          <w:rFonts w:hint="eastAsia"/>
        </w:rPr>
        <w:t>。</w:t>
      </w:r>
      <w:r w:rsidRPr="00767240">
        <w:rPr>
          <w:rFonts w:hint="eastAsia"/>
        </w:rPr>
        <w:t>结果表明，相比较于同质性群体内收益差值，异质性群体</w:t>
      </w:r>
      <w:proofErr w:type="gramStart"/>
      <w:r w:rsidRPr="00767240">
        <w:rPr>
          <w:rFonts w:hint="eastAsia"/>
        </w:rPr>
        <w:t>间收益</w:t>
      </w:r>
      <w:proofErr w:type="gramEnd"/>
      <w:r w:rsidRPr="00767240">
        <w:rPr>
          <w:rFonts w:hint="eastAsia"/>
        </w:rPr>
        <w:t>差值最大。这表明尽管异质性特征尽管促进了群体内智能体间的合作行为，但也会导致群体内个体间贫富差距变大。</w:t>
      </w:r>
    </w:p>
    <w:p w14:paraId="771201B4" w14:textId="77777777" w:rsidR="008D0404" w:rsidRPr="00767240" w:rsidRDefault="008D0404" w:rsidP="00F74635"/>
    <w:p w14:paraId="0F6D4CDC" w14:textId="753D5AF8" w:rsidR="004327C8" w:rsidDel="0093289B" w:rsidRDefault="008D0404" w:rsidP="008D0404">
      <w:pPr>
        <w:rPr>
          <w:del w:id="263" w:author="Liu xg" w:date="2021-06-23T14:40:00Z"/>
        </w:rPr>
      </w:pPr>
      <w:del w:id="264" w:author="Liu xg" w:date="2021-06-23T14:40:00Z">
        <w:r w:rsidRPr="00767240" w:rsidDel="0093289B">
          <w:delText>4.</w:delText>
        </w:r>
        <w:r w:rsidR="00CC1E57" w:rsidRPr="00767240" w:rsidDel="0093289B">
          <w:delText>3</w:delText>
        </w:r>
        <w:r w:rsidRPr="00767240" w:rsidDel="0093289B">
          <w:delText xml:space="preserve"> </w:delText>
        </w:r>
        <w:r w:rsidRPr="00767240" w:rsidDel="0093289B">
          <w:rPr>
            <w:rFonts w:hint="eastAsia"/>
          </w:rPr>
          <w:delText>阶段累积奖励</w:delText>
        </w:r>
      </w:del>
    </w:p>
    <w:p w14:paraId="7CD39E9D" w14:textId="2E629B7D" w:rsidR="00284E32" w:rsidRDefault="0063051A" w:rsidP="008D0404">
      <w:pPr>
        <w:rPr>
          <w:ins w:id="265" w:author="Liu xg" w:date="2021-06-28T10:49:00Z"/>
        </w:rPr>
      </w:pPr>
      <w:r w:rsidRPr="00767240">
        <w:rPr>
          <w:rFonts w:hint="eastAsia"/>
        </w:rPr>
        <w:t>我们</w:t>
      </w:r>
      <w:ins w:id="266" w:author="Liu xg" w:date="2021-06-24T13:29:00Z">
        <w:r w:rsidR="00616C80">
          <w:rPr>
            <w:rFonts w:hint="eastAsia"/>
          </w:rPr>
          <w:t>单独</w:t>
        </w:r>
      </w:ins>
      <w:r w:rsidR="00E77E10" w:rsidRPr="00767240">
        <w:rPr>
          <w:rFonts w:hint="eastAsia"/>
        </w:rPr>
        <w:t>使用</w:t>
      </w:r>
      <w:r w:rsidR="00E77E10" w:rsidRPr="00767240">
        <w:rPr>
          <w:rFonts w:cs="Times New Roman"/>
        </w:rPr>
        <w:t>Heterogeneous</w:t>
      </w:r>
      <w:r w:rsidR="00A56B8E" w:rsidRPr="00812EE9">
        <w:rPr>
          <w:rFonts w:hint="eastAsia"/>
        </w:rPr>
        <w:t>群体</w:t>
      </w:r>
      <w:r w:rsidR="00E77E10" w:rsidRPr="00812EE9">
        <w:rPr>
          <w:rFonts w:hint="eastAsia"/>
        </w:rPr>
        <w:t>作为实验对象，</w:t>
      </w:r>
      <w:r w:rsidRPr="00B5059A">
        <w:rPr>
          <w:rFonts w:hint="eastAsia"/>
        </w:rPr>
        <w:t>将探究</w:t>
      </w:r>
      <w:r w:rsidR="00E77E10" w:rsidRPr="00B5059A">
        <w:rPr>
          <w:rFonts w:hint="eastAsia"/>
        </w:rPr>
        <w:t>不同</w:t>
      </w:r>
      <w:r w:rsidR="00E77E10" w:rsidRPr="00767240">
        <w:rPr>
          <w:rFonts w:hint="eastAsia"/>
        </w:rPr>
        <w:t>的阶段累计长度</w:t>
      </w:r>
      <m:oMath>
        <m:r>
          <w:rPr>
            <w:rFonts w:ascii="Cambria Math" w:hAnsi="Cambria Math"/>
          </w:rPr>
          <m:t>τ</m:t>
        </m:r>
      </m:oMath>
      <w:r w:rsidR="00E77E10" w:rsidRPr="00767240">
        <w:rPr>
          <w:rFonts w:hint="eastAsia"/>
        </w:rPr>
        <w:t>对</w:t>
      </w:r>
      <w:r w:rsidR="00A56B8E" w:rsidRPr="00767240">
        <w:rPr>
          <w:rFonts w:hint="eastAsia"/>
        </w:rPr>
        <w:t>群体</w:t>
      </w:r>
      <w:r w:rsidR="00E77E10" w:rsidRPr="00767240">
        <w:rPr>
          <w:rFonts w:hint="eastAsia"/>
        </w:rPr>
        <w:t>合作行为形成的影响。</w:t>
      </w:r>
      <w:r w:rsidR="0005280B" w:rsidRPr="00767240">
        <w:rPr>
          <w:rFonts w:hint="eastAsia"/>
        </w:rPr>
        <w:t>如表</w:t>
      </w:r>
      <w:r w:rsidR="00B315E8" w:rsidRPr="00767240">
        <w:t>4</w:t>
      </w:r>
      <w:r w:rsidR="0005280B" w:rsidRPr="00767240">
        <w:rPr>
          <w:rFonts w:hint="eastAsia"/>
        </w:rPr>
        <w:t>所示，随着</w:t>
      </w:r>
      <m:oMath>
        <m:r>
          <w:rPr>
            <w:rFonts w:ascii="Cambria Math" w:hAnsi="Cambria Math"/>
          </w:rPr>
          <m:t>τ</m:t>
        </m:r>
      </m:oMath>
      <w:r w:rsidR="0005280B" w:rsidRPr="00767240">
        <w:rPr>
          <w:rFonts w:hint="eastAsia"/>
        </w:rPr>
        <w:t>的不断增大，群体的总收益不断下降；当</w:t>
      </w:r>
      <m:oMath>
        <m:r>
          <w:rPr>
            <w:rFonts w:ascii="Cambria Math" w:hAnsi="Cambria Math"/>
          </w:rPr>
          <m:t>τ</m:t>
        </m:r>
      </m:oMath>
      <w:r w:rsidR="0005280B" w:rsidRPr="00767240">
        <w:rPr>
          <w:rFonts w:hint="eastAsia"/>
        </w:rPr>
        <w:t>的取值过小，智能体总</w:t>
      </w:r>
      <w:proofErr w:type="gramStart"/>
      <w:r w:rsidR="0005280B" w:rsidRPr="00767240">
        <w:rPr>
          <w:rFonts w:hint="eastAsia"/>
        </w:rPr>
        <w:t>体收益</w:t>
      </w:r>
      <w:proofErr w:type="gramEnd"/>
      <w:r w:rsidR="00284E32" w:rsidRPr="00767240">
        <w:rPr>
          <w:rFonts w:hint="eastAsia"/>
        </w:rPr>
        <w:t>同样较小。当</w:t>
      </w:r>
      <m:oMath>
        <m:r>
          <w:rPr>
            <w:rFonts w:ascii="Cambria Math" w:hAnsi="Cambria Math"/>
          </w:rPr>
          <m:t>τ</m:t>
        </m:r>
      </m:oMath>
      <w:r w:rsidR="00284E32" w:rsidRPr="00767240">
        <w:rPr>
          <w:rFonts w:hint="eastAsia"/>
        </w:rPr>
        <w:t>的取值较大时，导致智能体难以感知环境的变化，从而降低其采用</w:t>
      </w:r>
      <w:r w:rsidR="00284E32" w:rsidRPr="00767240">
        <w:t>Exploration</w:t>
      </w:r>
      <w:r w:rsidR="00284E32" w:rsidRPr="00767240">
        <w:rPr>
          <w:rFonts w:hint="eastAsia"/>
        </w:rPr>
        <w:t>的可能性。当</w:t>
      </w:r>
      <m:oMath>
        <m:r>
          <w:rPr>
            <w:rFonts w:ascii="Cambria Math" w:hAnsi="Cambria Math"/>
          </w:rPr>
          <m:t>τ</m:t>
        </m:r>
      </m:oMath>
      <w:r w:rsidR="00284E32" w:rsidRPr="00767240">
        <w:rPr>
          <w:rFonts w:hint="eastAsia"/>
        </w:rPr>
        <w:t>的取值较小时，智能体紧紧关注当前收益，同样难以感知环境变化，从而使得智能体频繁采用</w:t>
      </w:r>
      <w:r w:rsidR="00284E32" w:rsidRPr="00767240">
        <w:t>Exploration</w:t>
      </w:r>
      <w:r w:rsidR="00284E32" w:rsidRPr="00767240">
        <w:rPr>
          <w:rFonts w:hint="eastAsia"/>
        </w:rPr>
        <w:t>。</w:t>
      </w:r>
    </w:p>
    <w:p w14:paraId="66140B1B" w14:textId="77777777" w:rsidR="00FE72F2" w:rsidRDefault="00FE72F2" w:rsidP="008D0404">
      <w:pPr>
        <w:rPr>
          <w:ins w:id="267" w:author="Liu xg" w:date="2021-06-28T10:51:00Z"/>
          <w:noProof/>
        </w:rPr>
      </w:pPr>
    </w:p>
    <w:p w14:paraId="2E906DE9" w14:textId="77777777" w:rsidR="00FE72F2" w:rsidRDefault="00FE72F2" w:rsidP="008D0404">
      <w:pPr>
        <w:rPr>
          <w:ins w:id="268" w:author="Liu xg" w:date="2021-06-28T10:54:00Z"/>
          <w:noProof/>
        </w:rPr>
      </w:pPr>
    </w:p>
    <w:p w14:paraId="1BCAA443" w14:textId="77777777" w:rsidR="00FE72F2" w:rsidRDefault="00FE72F2">
      <w:pPr>
        <w:keepNext/>
        <w:jc w:val="center"/>
        <w:rPr>
          <w:ins w:id="269" w:author="Liu xg" w:date="2021-06-28T10:54:00Z"/>
        </w:rPr>
        <w:pPrChange w:id="270" w:author="Liu xg" w:date="2021-06-28T10:54:00Z">
          <w:pPr>
            <w:jc w:val="center"/>
          </w:pPr>
        </w:pPrChange>
      </w:pPr>
      <w:ins w:id="271" w:author="Liu xg" w:date="2021-06-28T10:54:00Z">
        <w:r w:rsidRPr="00FE72F2">
          <w:rPr>
            <w:noProof/>
          </w:rPr>
          <w:lastRenderedPageBreak/>
          <w:drawing>
            <wp:inline distT="0" distB="0" distL="0" distR="0" wp14:anchorId="788E673C" wp14:editId="75D53DB6">
              <wp:extent cx="3682800" cy="28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92" b="8254"/>
                      <a:stretch/>
                    </pic:blipFill>
                    <pic:spPr bwMode="auto">
                      <a:xfrm>
                        <a:off x="0" y="0"/>
                        <a:ext cx="36828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F3E7D9" w14:textId="19285E07" w:rsidR="00FE72F2" w:rsidRPr="00FE72F2" w:rsidRDefault="00FE72F2">
      <w:pPr>
        <w:jc w:val="center"/>
        <w:rPr>
          <w:rFonts w:cstheme="majorBidi"/>
          <w:sz w:val="18"/>
          <w:szCs w:val="18"/>
          <w:rPrChange w:id="272" w:author="Liu xg" w:date="2021-06-28T10:55:00Z">
            <w:rPr/>
          </w:rPrChange>
        </w:rPr>
        <w:pPrChange w:id="273" w:author="Liu xg" w:date="2021-06-28T10:55:00Z">
          <w:pPr/>
        </w:pPrChange>
      </w:pPr>
      <w:ins w:id="274" w:author="Liu xg" w:date="2021-06-28T10:54:00Z">
        <w:r w:rsidRPr="00FE72F2">
          <w:rPr>
            <w:rFonts w:cstheme="majorBidi" w:hint="eastAsia"/>
            <w:sz w:val="18"/>
            <w:szCs w:val="18"/>
            <w:rPrChange w:id="275" w:author="Liu xg" w:date="2021-06-28T10:55:00Z">
              <w:rPr>
                <w:rFonts w:hint="eastAsia"/>
              </w:rPr>
            </w:rPrChange>
          </w:rPr>
          <w:t>图</w:t>
        </w:r>
        <w:r w:rsidRPr="00FE72F2">
          <w:rPr>
            <w:rFonts w:cstheme="majorBidi"/>
            <w:sz w:val="18"/>
            <w:szCs w:val="18"/>
            <w:rPrChange w:id="276" w:author="Liu xg" w:date="2021-06-28T10:55:00Z">
              <w:rPr/>
            </w:rPrChange>
          </w:rPr>
          <w:t xml:space="preserve"> </w:t>
        </w:r>
        <w:r w:rsidRPr="00FE72F2">
          <w:rPr>
            <w:rFonts w:cstheme="majorBidi"/>
            <w:sz w:val="18"/>
            <w:szCs w:val="18"/>
            <w:rPrChange w:id="277" w:author="Liu xg" w:date="2021-06-28T10:55:00Z">
              <w:rPr/>
            </w:rPrChange>
          </w:rPr>
          <w:fldChar w:fldCharType="begin"/>
        </w:r>
        <w:r w:rsidRPr="00FE72F2">
          <w:rPr>
            <w:rFonts w:cstheme="majorBidi"/>
            <w:sz w:val="18"/>
            <w:szCs w:val="18"/>
            <w:rPrChange w:id="278" w:author="Liu xg" w:date="2021-06-28T10:55:00Z">
              <w:rPr/>
            </w:rPrChange>
          </w:rPr>
          <w:instrText xml:space="preserve"> SEQ </w:instrText>
        </w:r>
        <w:r w:rsidRPr="00FE72F2">
          <w:rPr>
            <w:rFonts w:cstheme="majorBidi" w:hint="eastAsia"/>
            <w:sz w:val="18"/>
            <w:szCs w:val="18"/>
            <w:rPrChange w:id="279" w:author="Liu xg" w:date="2021-06-28T10:55:00Z">
              <w:rPr>
                <w:rFonts w:hint="eastAsia"/>
              </w:rPr>
            </w:rPrChange>
          </w:rPr>
          <w:instrText>图</w:instrText>
        </w:r>
        <w:r w:rsidRPr="00FE72F2">
          <w:rPr>
            <w:rFonts w:cstheme="majorBidi"/>
            <w:sz w:val="18"/>
            <w:szCs w:val="18"/>
            <w:rPrChange w:id="280" w:author="Liu xg" w:date="2021-06-28T10:55:00Z">
              <w:rPr/>
            </w:rPrChange>
          </w:rPr>
          <w:instrText xml:space="preserve"> \* ARABIC </w:instrText>
        </w:r>
      </w:ins>
      <w:r w:rsidRPr="00FE72F2">
        <w:rPr>
          <w:rFonts w:cstheme="majorBidi"/>
          <w:sz w:val="18"/>
          <w:szCs w:val="18"/>
          <w:rPrChange w:id="281" w:author="Liu xg" w:date="2021-06-28T10:55:00Z">
            <w:rPr/>
          </w:rPrChange>
        </w:rPr>
        <w:fldChar w:fldCharType="separate"/>
      </w:r>
      <w:ins w:id="282" w:author="Liu xg" w:date="2021-06-28T10:54:00Z">
        <w:r w:rsidRPr="00FE72F2">
          <w:rPr>
            <w:rFonts w:cstheme="majorBidi"/>
            <w:sz w:val="18"/>
            <w:szCs w:val="18"/>
            <w:rPrChange w:id="283" w:author="Liu xg" w:date="2021-06-28T10:55:00Z">
              <w:rPr>
                <w:noProof/>
              </w:rPr>
            </w:rPrChange>
          </w:rPr>
          <w:t>6</w:t>
        </w:r>
        <w:r w:rsidRPr="00FE72F2">
          <w:rPr>
            <w:rFonts w:cstheme="majorBidi"/>
            <w:sz w:val="18"/>
            <w:szCs w:val="18"/>
            <w:rPrChange w:id="284" w:author="Liu xg" w:date="2021-06-28T10:55:00Z">
              <w:rPr/>
            </w:rPrChange>
          </w:rPr>
          <w:fldChar w:fldCharType="end"/>
        </w:r>
        <w:r w:rsidRPr="00FE72F2">
          <w:rPr>
            <w:rFonts w:cstheme="majorBidi"/>
            <w:sz w:val="18"/>
            <w:szCs w:val="18"/>
            <w:rPrChange w:id="285" w:author="Liu xg" w:date="2021-06-28T10:55:00Z">
              <w:rPr/>
            </w:rPrChange>
          </w:rPr>
          <w:t xml:space="preserve">. </w:t>
        </w:r>
        <w:r w:rsidRPr="00FE72F2">
          <w:rPr>
            <w:rFonts w:cstheme="majorBidi"/>
            <w:sz w:val="18"/>
            <w:szCs w:val="18"/>
            <w:rPrChange w:id="286" w:author="Liu xg" w:date="2021-06-28T10:55:00Z">
              <w:rPr>
                <w:rFonts w:cs="Times New Roman"/>
                <w:sz w:val="20"/>
                <w:szCs w:val="20"/>
              </w:rPr>
            </w:rPrChange>
          </w:rPr>
          <w:t>Heterogeneous</w:t>
        </w:r>
        <w:r w:rsidRPr="00FE72F2">
          <w:rPr>
            <w:rFonts w:cstheme="majorBidi" w:hint="eastAsia"/>
            <w:sz w:val="18"/>
            <w:szCs w:val="18"/>
            <w:rPrChange w:id="287" w:author="Liu xg" w:date="2021-06-28T10:55:00Z">
              <w:rPr>
                <w:rFonts w:hint="eastAsia"/>
                <w:sz w:val="20"/>
                <w:szCs w:val="20"/>
              </w:rPr>
            </w:rPrChange>
          </w:rPr>
          <w:t>群体在</w:t>
        </w:r>
        <w:r w:rsidRPr="00FE72F2">
          <w:rPr>
            <w:rFonts w:cstheme="majorBidi" w:hint="eastAsia"/>
            <w:sz w:val="18"/>
            <w:szCs w:val="18"/>
            <w:rPrChange w:id="288" w:author="Liu xg" w:date="2021-06-28T10:55:00Z">
              <w:rPr>
                <w:rFonts w:hint="eastAsia"/>
              </w:rPr>
            </w:rPrChange>
          </w:rPr>
          <w:t>不同</w:t>
        </w:r>
      </w:ins>
      <m:oMath>
        <m:r>
          <w:ins w:id="289" w:author="Liu xg" w:date="2021-06-28T10:54:00Z">
            <w:rPr>
              <w:rFonts w:ascii="Cambria Math" w:hAnsi="Cambria Math" w:cstheme="majorBidi"/>
              <w:sz w:val="18"/>
              <w:szCs w:val="18"/>
              <w:rPrChange w:id="290" w:author="Liu xg" w:date="2021-06-28T10:55:00Z">
                <w:rPr>
                  <w:rFonts w:ascii="Cambria Math" w:hAnsi="Cambria Math"/>
                </w:rPr>
              </w:rPrChange>
            </w:rPr>
            <m:t>τ</m:t>
          </w:ins>
        </m:r>
      </m:oMath>
      <w:ins w:id="291" w:author="Liu xg" w:date="2021-06-28T10:54:00Z">
        <w:r w:rsidRPr="00FE72F2">
          <w:rPr>
            <w:rFonts w:cstheme="majorBidi" w:hint="eastAsia"/>
            <w:sz w:val="18"/>
            <w:szCs w:val="18"/>
            <w:rPrChange w:id="292" w:author="Liu xg" w:date="2021-06-28T10:55:00Z">
              <w:rPr>
                <w:rFonts w:hint="eastAsia"/>
              </w:rPr>
            </w:rPrChange>
          </w:rPr>
          <w:t>下的总收益</w:t>
        </w:r>
      </w:ins>
    </w:p>
    <w:p w14:paraId="670E192C" w14:textId="0B9A8CC0" w:rsidR="008D0404" w:rsidRPr="00767240" w:rsidDel="00FE72F2" w:rsidRDefault="008D0404" w:rsidP="008D0404">
      <w:pPr>
        <w:jc w:val="center"/>
        <w:rPr>
          <w:del w:id="293" w:author="Liu xg" w:date="2021-06-28T10:54:00Z"/>
        </w:rPr>
      </w:pPr>
      <w:del w:id="294" w:author="Liu xg" w:date="2021-06-28T10:54:00Z">
        <w:r w:rsidRPr="00767240" w:rsidDel="00FE72F2">
          <w:rPr>
            <w:rFonts w:hint="eastAsia"/>
          </w:rPr>
          <w:delText>表</w:delText>
        </w:r>
        <w:r w:rsidRPr="00767240" w:rsidDel="00FE72F2">
          <w:delText xml:space="preserve"> </w:delText>
        </w:r>
        <w:r w:rsidR="00217B15" w:rsidRPr="00767240" w:rsidDel="00FE72F2">
          <w:delText>4</w:delText>
        </w:r>
        <w:r w:rsidR="00276132" w:rsidRPr="00767240" w:rsidDel="00FE72F2">
          <w:delText xml:space="preserve"> </w:delText>
        </w:r>
        <w:r w:rsidR="00276132" w:rsidRPr="00767240" w:rsidDel="00FE72F2">
          <w:rPr>
            <w:rFonts w:cs="Times New Roman"/>
            <w:sz w:val="20"/>
            <w:szCs w:val="20"/>
          </w:rPr>
          <w:delText>Heterogeneous</w:delText>
        </w:r>
        <w:r w:rsidR="00A56B8E" w:rsidRPr="00812EE9" w:rsidDel="00FE72F2">
          <w:rPr>
            <w:rFonts w:hint="eastAsia"/>
            <w:sz w:val="20"/>
            <w:szCs w:val="20"/>
          </w:rPr>
          <w:delText>群体</w:delText>
        </w:r>
        <w:r w:rsidR="00276132" w:rsidRPr="00812EE9" w:rsidDel="00FE72F2">
          <w:rPr>
            <w:rFonts w:hint="eastAsia"/>
            <w:sz w:val="20"/>
            <w:szCs w:val="20"/>
          </w:rPr>
          <w:delText>在</w:delText>
        </w:r>
        <w:r w:rsidRPr="00B5059A" w:rsidDel="00FE72F2">
          <w:rPr>
            <w:rFonts w:hint="eastAsia"/>
          </w:rPr>
          <w:delText>不同</w:delText>
        </w:r>
        <w:bookmarkStart w:id="295" w:name="_Hlk74938660"/>
      </w:del>
      <m:oMath>
        <m:r>
          <w:del w:id="296" w:author="Liu xg" w:date="2021-06-28T10:54:00Z">
            <w:rPr>
              <w:rFonts w:ascii="Cambria Math" w:hAnsi="Cambria Math"/>
            </w:rPr>
            <m:t>τ</m:t>
          </w:del>
        </m:r>
      </m:oMath>
      <w:bookmarkEnd w:id="295"/>
      <w:del w:id="297" w:author="Liu xg" w:date="2021-06-28T10:54:00Z">
        <w:r w:rsidR="00276132" w:rsidRPr="00767240" w:rsidDel="00FE72F2">
          <w:rPr>
            <w:rFonts w:hint="eastAsia"/>
          </w:rPr>
          <w:delText>下的总收益</w:delText>
        </w:r>
      </w:del>
    </w:p>
    <w:p w14:paraId="382D9E90" w14:textId="77777777" w:rsidR="008D0404" w:rsidRPr="00767240" w:rsidRDefault="008D0404" w:rsidP="00F74635"/>
    <w:p w14:paraId="66CB1681" w14:textId="6BDE786F" w:rsidR="00F74635" w:rsidRPr="00812EE9" w:rsidDel="00F46803" w:rsidRDefault="00E22876" w:rsidP="00F74635">
      <w:pPr>
        <w:pStyle w:val="3"/>
        <w:rPr>
          <w:del w:id="298" w:author="Liu xg" w:date="2021-06-23T11:05:00Z"/>
          <w:rFonts w:ascii="Times New Roman" w:hAnsi="Times New Roman"/>
        </w:rPr>
      </w:pPr>
      <w:del w:id="299" w:author="Liu xg" w:date="2021-06-23T11:05:00Z">
        <w:r w:rsidRPr="00812EE9" w:rsidDel="00F46803">
          <w:rPr>
            <w:rFonts w:ascii="Times New Roman" w:hAnsi="Times New Roman"/>
          </w:rPr>
          <w:delText>4</w:delText>
        </w:r>
        <w:r w:rsidR="00F74635" w:rsidRPr="00812EE9" w:rsidDel="00F46803">
          <w:rPr>
            <w:rFonts w:ascii="Times New Roman" w:hAnsi="Times New Roman"/>
          </w:rPr>
          <w:delText>.</w:delText>
        </w:r>
        <w:r w:rsidR="00A34D16" w:rsidRPr="00812EE9" w:rsidDel="00F46803">
          <w:rPr>
            <w:rFonts w:ascii="Times New Roman" w:hAnsi="Times New Roman"/>
          </w:rPr>
          <w:delText xml:space="preserve">4 </w:delText>
        </w:r>
        <w:r w:rsidR="00F74635" w:rsidRPr="00812EE9" w:rsidDel="00F46803">
          <w:rPr>
            <w:rFonts w:ascii="Times New Roman" w:hAnsi="Times New Roman" w:hint="eastAsia"/>
          </w:rPr>
          <w:delText>智能体的初始位置</w:delText>
        </w:r>
      </w:del>
    </w:p>
    <w:p w14:paraId="2539EEB2" w14:textId="34065ECE" w:rsidR="00B5059A" w:rsidDel="00F46803" w:rsidRDefault="004327C8" w:rsidP="00F134B0">
      <w:pPr>
        <w:rPr>
          <w:del w:id="300" w:author="Liu xg" w:date="2021-06-23T11:05:00Z"/>
        </w:rPr>
      </w:pPr>
      <w:del w:id="301" w:author="Liu xg" w:date="2021-06-23T11:05:00Z">
        <w:r w:rsidDel="00F46803">
          <w:rPr>
            <w:rFonts w:hint="eastAsia"/>
          </w:rPr>
          <w:delText>我们之前讨论了智能体的内部因素对群体合作形成的影响。接下来，我们将研究智能体在环境中的初始位置</w:delText>
        </w:r>
      </w:del>
      <m:oMath>
        <m:sSup>
          <m:sSupPr>
            <m:ctrlPr>
              <w:del w:id="302" w:author="Liu xg" w:date="2021-06-23T11:05:00Z">
                <w:rPr>
                  <w:rFonts w:ascii="Cambria Math" w:hAnsi="Cambria Math"/>
                  <w:i/>
                </w:rPr>
              </w:del>
            </m:ctrlPr>
          </m:sSupPr>
          <m:e>
            <m:r>
              <w:del w:id="303" w:author="Liu xg" w:date="2021-06-23T11:05:00Z">
                <w:rPr>
                  <w:rFonts w:ascii="Cambria Math" w:hAnsi="Cambria Math"/>
                </w:rPr>
                <m:t>M</m:t>
              </w:del>
            </m:r>
          </m:e>
          <m:sup>
            <m:r>
              <w:del w:id="304" w:author="Liu xg" w:date="2021-06-23T11:05:00Z">
                <w:rPr>
                  <w:rFonts w:ascii="Cambria Math" w:hAnsi="Cambria Math"/>
                </w:rPr>
                <m:t>i</m:t>
              </w:del>
            </m:r>
          </m:sup>
        </m:sSup>
      </m:oMath>
      <w:del w:id="305" w:author="Liu xg" w:date="2021-06-23T11:05:00Z">
        <w:r w:rsidDel="00F46803">
          <w:rPr>
            <w:rFonts w:hint="eastAsia"/>
          </w:rPr>
          <w:delText>对其群体合作形成的影响</w:delText>
        </w:r>
        <w:r w:rsidR="00974C4C" w:rsidDel="00F46803">
          <w:rPr>
            <w:rFonts w:hint="eastAsia"/>
          </w:rPr>
          <w:delText>。</w:delText>
        </w:r>
        <w:r w:rsidR="00B5059A" w:rsidDel="00F46803">
          <w:rPr>
            <w:rFonts w:hint="eastAsia"/>
          </w:rPr>
          <w:delText>我们使用</w:delText>
        </w:r>
        <w:r w:rsidR="00B5059A" w:rsidRPr="00007147" w:rsidDel="00F46803">
          <w:delText>H</w:delText>
        </w:r>
        <w:r w:rsidR="00B5059A" w:rsidRPr="00007147" w:rsidDel="00F46803">
          <w:rPr>
            <w:rFonts w:hint="eastAsia"/>
          </w:rPr>
          <w:delText>e</w:delText>
        </w:r>
        <w:r w:rsidR="00B5059A" w:rsidRPr="00007147" w:rsidDel="00F46803">
          <w:delText>terogeneous</w:delText>
        </w:r>
        <w:r w:rsidR="00B5059A" w:rsidRPr="00007147" w:rsidDel="00F46803">
          <w:rPr>
            <w:rFonts w:hint="eastAsia"/>
          </w:rPr>
          <w:delText>群体</w:delText>
        </w:r>
        <w:r w:rsidR="00B5059A" w:rsidDel="00F46803">
          <w:rPr>
            <w:rFonts w:hint="eastAsia"/>
          </w:rPr>
          <w:delText>作为实验对象，将智能体分别置于环境中的不同位置，</w:delText>
        </w:r>
        <w:r w:rsidR="003F0D33" w:rsidRPr="00767240" w:rsidDel="00F46803">
          <w:rPr>
            <w:rFonts w:hint="eastAsia"/>
          </w:rPr>
          <w:delText>表</w:delText>
        </w:r>
        <w:r w:rsidR="003F0D33" w:rsidRPr="00767240" w:rsidDel="00F46803">
          <w:delText>5</w:delText>
        </w:r>
        <w:r w:rsidR="003F0D33" w:rsidRPr="00767240" w:rsidDel="00F46803">
          <w:rPr>
            <w:rFonts w:hint="eastAsia"/>
          </w:rPr>
          <w:delText>描述了智能体的任意位置信息</w:delText>
        </w:r>
        <w:r w:rsidR="00B5059A" w:rsidDel="00F46803">
          <w:rPr>
            <w:rFonts w:hint="eastAsia"/>
          </w:rPr>
          <w:delText>。</w:delText>
        </w:r>
      </w:del>
    </w:p>
    <w:p w14:paraId="4ECB4E6E" w14:textId="736FD322" w:rsidR="00257241" w:rsidDel="00F46803" w:rsidRDefault="00257241" w:rsidP="00F134B0">
      <w:pPr>
        <w:rPr>
          <w:del w:id="306" w:author="Liu xg" w:date="2021-06-23T11:05:00Z"/>
        </w:rPr>
      </w:pPr>
    </w:p>
    <w:p w14:paraId="3BE0C3A7" w14:textId="67AD2128" w:rsidR="00B048E9" w:rsidDel="00F46803" w:rsidRDefault="00257241" w:rsidP="003F0D33">
      <w:pPr>
        <w:rPr>
          <w:del w:id="307" w:author="Liu xg" w:date="2021-06-23T11:05:00Z"/>
        </w:rPr>
      </w:pPr>
      <w:del w:id="308" w:author="Liu xg" w:date="2021-06-21T20:13:00Z">
        <w:r w:rsidDel="00C6053C">
          <w:rPr>
            <w:rFonts w:hint="eastAsia"/>
          </w:rPr>
          <w:delText>图</w:delText>
        </w:r>
      </w:del>
      <w:del w:id="309" w:author="Liu xg" w:date="2021-06-23T11:05:00Z">
        <w:r w:rsidDel="00F46803">
          <w:rPr>
            <w:rFonts w:hint="eastAsia"/>
          </w:rPr>
          <w:delText>6</w:delText>
        </w:r>
      </w:del>
      <w:del w:id="310" w:author="Liu xg" w:date="2021-06-21T20:14:00Z">
        <w:r w:rsidDel="00C6053C">
          <w:rPr>
            <w:rFonts w:hint="eastAsia"/>
          </w:rPr>
          <w:delText>绘制</w:delText>
        </w:r>
      </w:del>
      <w:del w:id="311" w:author="Liu xg" w:date="2021-06-21T20:13:00Z">
        <w:r w:rsidDel="00C6053C">
          <w:rPr>
            <w:rFonts w:hint="eastAsia"/>
          </w:rPr>
          <w:delText>了</w:delText>
        </w:r>
      </w:del>
      <w:del w:id="312" w:author="Liu xg" w:date="2021-06-23T11:05:00Z">
        <w:r w:rsidRPr="00007147" w:rsidDel="00F46803">
          <w:delText>H</w:delText>
        </w:r>
        <w:r w:rsidRPr="00007147" w:rsidDel="00F46803">
          <w:rPr>
            <w:rFonts w:hint="eastAsia"/>
          </w:rPr>
          <w:delText>e</w:delText>
        </w:r>
        <w:r w:rsidRPr="00007147" w:rsidDel="00F46803">
          <w:delText>terogeneous</w:delText>
        </w:r>
        <w:r w:rsidRPr="00007147" w:rsidDel="00F46803">
          <w:rPr>
            <w:rFonts w:hint="eastAsia"/>
          </w:rPr>
          <w:delText>群体</w:delText>
        </w:r>
        <w:r w:rsidDel="00F46803">
          <w:rPr>
            <w:rFonts w:hint="eastAsia"/>
          </w:rPr>
          <w:delText>内的智能体在</w:delText>
        </w:r>
      </w:del>
      <w:del w:id="313" w:author="Liu xg" w:date="2021-06-21T20:14:00Z">
        <w:r w:rsidDel="00C6053C">
          <w:rPr>
            <w:rFonts w:hint="eastAsia"/>
          </w:rPr>
          <w:delText>不同</w:delText>
        </w:r>
      </w:del>
      <w:del w:id="314" w:author="Liu xg" w:date="2021-06-23T11:05:00Z">
        <w:r w:rsidDel="00F46803">
          <w:rPr>
            <w:rFonts w:hint="eastAsia"/>
          </w:rPr>
          <w:delText>初始位置</w:delText>
        </w:r>
      </w:del>
      <w:del w:id="315" w:author="Liu xg" w:date="2021-06-21T20:14:00Z">
        <w:r w:rsidDel="00C6053C">
          <w:rPr>
            <w:rFonts w:hint="eastAsia"/>
          </w:rPr>
          <w:delText>的活动路线</w:delText>
        </w:r>
      </w:del>
      <w:del w:id="316" w:author="Liu xg" w:date="2021-06-23T11:05:00Z">
        <w:r w:rsidDel="00F46803">
          <w:rPr>
            <w:rFonts w:hint="eastAsia"/>
          </w:rPr>
          <w:delText>。当智能体被放置在与自身目标收益匹配的资源环境时</w:delText>
        </w:r>
        <w:r w:rsidDel="00F46803">
          <w:rPr>
            <w:rFonts w:hint="eastAsia"/>
          </w:rPr>
          <w:delText>(</w:delText>
        </w:r>
        <w:r w:rsidDel="00F46803">
          <w:delText>R</w:delText>
        </w:r>
        <w:r w:rsidDel="00F46803">
          <w:rPr>
            <w:rFonts w:hint="eastAsia"/>
          </w:rPr>
          <w:delText>andom</w:delText>
        </w:r>
        <w:r w:rsidDel="00F46803">
          <w:delText xml:space="preserve"> </w:delText>
        </w:r>
        <w:r w:rsidDel="00F46803">
          <w:rPr>
            <w:rFonts w:hint="eastAsia"/>
          </w:rPr>
          <w:delText>location</w:delText>
        </w:r>
        <w:r w:rsidDel="00F46803">
          <w:delText>-1)</w:delText>
        </w:r>
        <w:r w:rsidDel="00F46803">
          <w:rPr>
            <w:rFonts w:hint="eastAsia"/>
          </w:rPr>
          <w:delText>，多智能体很快就能形成分工合作。当智能被放置在与自身目标收益不匹配的资源环境时</w:delText>
        </w:r>
        <w:r w:rsidDel="00F46803">
          <w:rPr>
            <w:rFonts w:hint="eastAsia"/>
          </w:rPr>
          <w:delText>(</w:delText>
        </w:r>
        <w:r w:rsidDel="00F46803">
          <w:delText>R</w:delText>
        </w:r>
        <w:r w:rsidDel="00F46803">
          <w:rPr>
            <w:rFonts w:hint="eastAsia"/>
          </w:rPr>
          <w:delText>andom</w:delText>
        </w:r>
        <w:r w:rsidDel="00F46803">
          <w:delText xml:space="preserve"> </w:delText>
        </w:r>
        <w:r w:rsidDel="00F46803">
          <w:rPr>
            <w:rFonts w:hint="eastAsia"/>
          </w:rPr>
          <w:delText>location</w:delText>
        </w:r>
        <w:r w:rsidDel="00F46803">
          <w:delText xml:space="preserve"> 2-4)</w:delText>
        </w:r>
        <w:r w:rsidDel="00F46803">
          <w:rPr>
            <w:rFonts w:hint="eastAsia"/>
          </w:rPr>
          <w:delText>，智能体</w:delText>
        </w:r>
        <w:r w:rsidR="00B048E9" w:rsidDel="00F46803">
          <w:rPr>
            <w:rFonts w:hint="eastAsia"/>
          </w:rPr>
          <w:delText>经过</w:delText>
        </w:r>
        <w:r w:rsidDel="00F46803">
          <w:rPr>
            <w:rFonts w:hint="eastAsia"/>
          </w:rPr>
          <w:delText>一段时间</w:delText>
        </w:r>
        <w:r w:rsidR="00B048E9" w:rsidDel="00F46803">
          <w:rPr>
            <w:rFonts w:hint="eastAsia"/>
          </w:rPr>
          <w:delText>的</w:delText>
        </w:r>
        <w:r w:rsidR="00B048E9" w:rsidRPr="00007147" w:rsidDel="00F46803">
          <w:delText>Exploration</w:delText>
        </w:r>
        <w:r w:rsidR="00B048E9" w:rsidDel="00F46803">
          <w:rPr>
            <w:rFonts w:hint="eastAsia"/>
          </w:rPr>
          <w:delText>也能够找到适合自身需求的资源环境。</w:delText>
        </w:r>
      </w:del>
    </w:p>
    <w:p w14:paraId="3914FA4A" w14:textId="77DDD943" w:rsidR="00F134B0" w:rsidRPr="00767240" w:rsidDel="00F46803" w:rsidRDefault="00F134B0" w:rsidP="003F0D33">
      <w:pPr>
        <w:rPr>
          <w:del w:id="317" w:author="Liu xg" w:date="2021-06-23T11:05:00Z"/>
        </w:rPr>
      </w:pPr>
    </w:p>
    <w:p w14:paraId="4C32FAE6" w14:textId="3AE871CC" w:rsidR="00853DD9" w:rsidRPr="00767240" w:rsidDel="00F46803" w:rsidRDefault="003F0D33" w:rsidP="003F0D33">
      <w:pPr>
        <w:jc w:val="center"/>
        <w:rPr>
          <w:del w:id="318" w:author="Liu xg" w:date="2021-06-23T11:04:00Z"/>
        </w:rPr>
      </w:pPr>
      <w:del w:id="319" w:author="Liu xg" w:date="2021-06-23T11:04:00Z">
        <w:r w:rsidRPr="00767240" w:rsidDel="00F46803">
          <w:rPr>
            <w:rFonts w:hint="eastAsia"/>
          </w:rPr>
          <w:delText>表</w:delText>
        </w:r>
        <w:r w:rsidR="0040105C" w:rsidRPr="00767240" w:rsidDel="00F46803">
          <w:delText>5</w:delText>
        </w:r>
        <w:r w:rsidRPr="00767240" w:rsidDel="00F46803">
          <w:delText xml:space="preserve"> </w:delText>
        </w:r>
        <w:r w:rsidR="00A34D16" w:rsidRPr="00767240" w:rsidDel="00F46803">
          <w:delText>Heterogeneous</w:delText>
        </w:r>
        <w:r w:rsidR="00A56B8E" w:rsidRPr="00767240" w:rsidDel="00F46803">
          <w:rPr>
            <w:rFonts w:hint="eastAsia"/>
          </w:rPr>
          <w:delText>群体</w:delText>
        </w:r>
        <w:r w:rsidR="00FB5DB1" w:rsidRPr="00767240" w:rsidDel="00F46803">
          <w:rPr>
            <w:rFonts w:hint="eastAsia"/>
          </w:rPr>
          <w:delText>的初始位置</w:delText>
        </w:r>
      </w:del>
    </w:p>
    <w:tbl>
      <w:tblPr>
        <w:tblStyle w:val="a3"/>
        <w:tblW w:w="613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52"/>
        <w:gridCol w:w="676"/>
        <w:gridCol w:w="774"/>
        <w:gridCol w:w="676"/>
        <w:gridCol w:w="774"/>
        <w:gridCol w:w="676"/>
        <w:gridCol w:w="711"/>
      </w:tblGrid>
      <w:tr w:rsidR="00DA4A04" w:rsidRPr="00767240" w:rsidDel="00F46803" w14:paraId="359B86DF" w14:textId="131254AC" w:rsidTr="00812EE9">
        <w:trPr>
          <w:jc w:val="center"/>
          <w:del w:id="320" w:author="Liu xg" w:date="2021-06-23T11:04:00Z"/>
        </w:trPr>
        <w:tc>
          <w:tcPr>
            <w:tcW w:w="1852" w:type="dxa"/>
            <w:tcBorders>
              <w:left w:val="nil"/>
              <w:bottom w:val="single" w:sz="8" w:space="0" w:color="auto"/>
              <w:right w:val="nil"/>
            </w:tcBorders>
          </w:tcPr>
          <w:p w14:paraId="4D212BCF" w14:textId="0262798D" w:rsidR="00FB5DB1" w:rsidRPr="00767240" w:rsidDel="00F46803" w:rsidRDefault="00FB5DB1" w:rsidP="003F0D33">
            <w:pPr>
              <w:jc w:val="center"/>
              <w:rPr>
                <w:del w:id="321" w:author="Liu xg" w:date="2021-06-23T11:04:00Z"/>
              </w:rPr>
            </w:pPr>
          </w:p>
        </w:tc>
        <w:tc>
          <w:tcPr>
            <w:tcW w:w="676" w:type="dxa"/>
            <w:tcBorders>
              <w:left w:val="nil"/>
              <w:bottom w:val="single" w:sz="8" w:space="0" w:color="auto"/>
              <w:right w:val="nil"/>
            </w:tcBorders>
          </w:tcPr>
          <w:p w14:paraId="0C9A93C5" w14:textId="31253734" w:rsidR="00FB5DB1" w:rsidRPr="00B5059A" w:rsidDel="00F46803" w:rsidRDefault="006046B6" w:rsidP="003F0D33">
            <w:pPr>
              <w:jc w:val="center"/>
              <w:rPr>
                <w:del w:id="322" w:author="Liu xg" w:date="2021-06-23T11:04:00Z"/>
              </w:rPr>
            </w:pPr>
            <m:oMathPara>
              <m:oMath>
                <m:sSup>
                  <m:sSupPr>
                    <m:ctrlPr>
                      <w:del w:id="323" w:author="Liu xg" w:date="2021-06-23T11:04:00Z">
                        <w:rPr>
                          <w:rFonts w:ascii="Cambria Math" w:hAnsi="Cambria Math"/>
                          <w:i/>
                        </w:rPr>
                      </w:del>
                    </m:ctrlPr>
                  </m:sSupPr>
                  <m:e>
                    <m:r>
                      <w:del w:id="324" w:author="Liu xg" w:date="2021-06-23T11:04:00Z">
                        <w:rPr>
                          <w:rFonts w:ascii="Cambria Math" w:hAnsi="Cambria Math"/>
                        </w:rPr>
                        <m:t>M</m:t>
                      </w:del>
                    </m:r>
                  </m:e>
                  <m:sup>
                    <m:r>
                      <w:del w:id="325" w:author="Liu xg" w:date="2021-06-23T11:04:00Z">
                        <w:rPr>
                          <w:rFonts w:ascii="Cambria Math" w:hAnsi="Cambria Math"/>
                        </w:rPr>
                        <m:t>1</m:t>
                      </w:del>
                    </m:r>
                  </m:sup>
                </m:sSup>
              </m:oMath>
            </m:oMathPara>
          </w:p>
        </w:tc>
        <w:tc>
          <w:tcPr>
            <w:tcW w:w="774" w:type="dxa"/>
            <w:tcBorders>
              <w:left w:val="nil"/>
              <w:bottom w:val="single" w:sz="8" w:space="0" w:color="auto"/>
              <w:right w:val="nil"/>
            </w:tcBorders>
          </w:tcPr>
          <w:p w14:paraId="2123B1CD" w14:textId="2C86750B" w:rsidR="00FB5DB1" w:rsidRPr="00B5059A" w:rsidDel="00F46803" w:rsidRDefault="006046B6" w:rsidP="003F0D33">
            <w:pPr>
              <w:jc w:val="center"/>
              <w:rPr>
                <w:del w:id="326" w:author="Liu xg" w:date="2021-06-23T11:04:00Z"/>
              </w:rPr>
            </w:pPr>
            <m:oMathPara>
              <m:oMath>
                <m:sSup>
                  <m:sSupPr>
                    <m:ctrlPr>
                      <w:del w:id="327" w:author="Liu xg" w:date="2021-06-23T11:04:00Z">
                        <w:rPr>
                          <w:rFonts w:ascii="Cambria Math" w:hAnsi="Cambria Math"/>
                          <w:i/>
                        </w:rPr>
                      </w:del>
                    </m:ctrlPr>
                  </m:sSupPr>
                  <m:e>
                    <m:r>
                      <w:del w:id="328" w:author="Liu xg" w:date="2021-06-23T11:04:00Z">
                        <w:rPr>
                          <w:rFonts w:ascii="Cambria Math" w:hAnsi="Cambria Math"/>
                        </w:rPr>
                        <m:t>M</m:t>
                      </w:del>
                    </m:r>
                  </m:e>
                  <m:sup>
                    <m:r>
                      <w:del w:id="329" w:author="Liu xg" w:date="2021-06-23T11:04:00Z">
                        <w:rPr>
                          <w:rFonts w:ascii="Cambria Math" w:hAnsi="Cambria Math"/>
                        </w:rPr>
                        <m:t>2</m:t>
                      </w:del>
                    </m:r>
                  </m:sup>
                </m:sSup>
              </m:oMath>
            </m:oMathPara>
          </w:p>
        </w:tc>
        <w:tc>
          <w:tcPr>
            <w:tcW w:w="676" w:type="dxa"/>
            <w:tcBorders>
              <w:left w:val="nil"/>
              <w:bottom w:val="single" w:sz="8" w:space="0" w:color="auto"/>
              <w:right w:val="nil"/>
            </w:tcBorders>
          </w:tcPr>
          <w:p w14:paraId="7168D904" w14:textId="4BE7EEBF" w:rsidR="00FB5DB1" w:rsidRPr="00B5059A" w:rsidDel="00F46803" w:rsidRDefault="006046B6" w:rsidP="003F0D33">
            <w:pPr>
              <w:jc w:val="center"/>
              <w:rPr>
                <w:del w:id="330" w:author="Liu xg" w:date="2021-06-23T11:04:00Z"/>
              </w:rPr>
            </w:pPr>
            <m:oMathPara>
              <m:oMath>
                <m:sSup>
                  <m:sSupPr>
                    <m:ctrlPr>
                      <w:del w:id="331" w:author="Liu xg" w:date="2021-06-23T11:04:00Z">
                        <w:rPr>
                          <w:rFonts w:ascii="Cambria Math" w:hAnsi="Cambria Math"/>
                          <w:i/>
                        </w:rPr>
                      </w:del>
                    </m:ctrlPr>
                  </m:sSupPr>
                  <m:e>
                    <m:r>
                      <w:del w:id="332" w:author="Liu xg" w:date="2021-06-23T11:04:00Z">
                        <w:rPr>
                          <w:rFonts w:ascii="Cambria Math" w:hAnsi="Cambria Math"/>
                        </w:rPr>
                        <m:t>M</m:t>
                      </w:del>
                    </m:r>
                  </m:e>
                  <m:sup>
                    <m:r>
                      <w:del w:id="333" w:author="Liu xg" w:date="2021-06-23T11:04:00Z">
                        <w:rPr>
                          <w:rFonts w:ascii="Cambria Math" w:hAnsi="Cambria Math"/>
                        </w:rPr>
                        <m:t>3</m:t>
                      </w:del>
                    </m:r>
                  </m:sup>
                </m:sSup>
              </m:oMath>
            </m:oMathPara>
          </w:p>
        </w:tc>
        <w:tc>
          <w:tcPr>
            <w:tcW w:w="774" w:type="dxa"/>
            <w:tcBorders>
              <w:left w:val="nil"/>
              <w:bottom w:val="single" w:sz="8" w:space="0" w:color="auto"/>
              <w:right w:val="nil"/>
            </w:tcBorders>
          </w:tcPr>
          <w:p w14:paraId="5E5A5C99" w14:textId="75B8B99F" w:rsidR="00FB5DB1" w:rsidRPr="00B5059A" w:rsidDel="00F46803" w:rsidRDefault="006046B6" w:rsidP="003F0D33">
            <w:pPr>
              <w:jc w:val="center"/>
              <w:rPr>
                <w:del w:id="334" w:author="Liu xg" w:date="2021-06-23T11:04:00Z"/>
              </w:rPr>
            </w:pPr>
            <m:oMathPara>
              <m:oMath>
                <m:sSup>
                  <m:sSupPr>
                    <m:ctrlPr>
                      <w:del w:id="335" w:author="Liu xg" w:date="2021-06-23T11:04:00Z">
                        <w:rPr>
                          <w:rFonts w:ascii="Cambria Math" w:hAnsi="Cambria Math"/>
                          <w:i/>
                        </w:rPr>
                      </w:del>
                    </m:ctrlPr>
                  </m:sSupPr>
                  <m:e>
                    <m:r>
                      <w:del w:id="336" w:author="Liu xg" w:date="2021-06-23T11:04:00Z">
                        <w:rPr>
                          <w:rFonts w:ascii="Cambria Math" w:hAnsi="Cambria Math"/>
                        </w:rPr>
                        <m:t>M</m:t>
                      </w:del>
                    </m:r>
                  </m:e>
                  <m:sup>
                    <m:r>
                      <w:del w:id="337" w:author="Liu xg" w:date="2021-06-23T11:04:00Z">
                        <w:rPr>
                          <w:rFonts w:ascii="Cambria Math" w:hAnsi="Cambria Math"/>
                        </w:rPr>
                        <m:t>4</m:t>
                      </w:del>
                    </m:r>
                  </m:sup>
                </m:sSup>
              </m:oMath>
            </m:oMathPara>
          </w:p>
        </w:tc>
        <w:tc>
          <w:tcPr>
            <w:tcW w:w="676" w:type="dxa"/>
            <w:tcBorders>
              <w:left w:val="nil"/>
              <w:bottom w:val="single" w:sz="8" w:space="0" w:color="auto"/>
              <w:right w:val="nil"/>
            </w:tcBorders>
          </w:tcPr>
          <w:p w14:paraId="4B9F3405" w14:textId="0C31F471" w:rsidR="00FB5DB1" w:rsidRPr="00B5059A" w:rsidDel="00F46803" w:rsidRDefault="006046B6" w:rsidP="003F0D33">
            <w:pPr>
              <w:jc w:val="center"/>
              <w:rPr>
                <w:del w:id="338" w:author="Liu xg" w:date="2021-06-23T11:04:00Z"/>
              </w:rPr>
            </w:pPr>
            <m:oMathPara>
              <m:oMath>
                <m:sSup>
                  <m:sSupPr>
                    <m:ctrlPr>
                      <w:del w:id="339" w:author="Liu xg" w:date="2021-06-23T11:04:00Z">
                        <w:rPr>
                          <w:rFonts w:ascii="Cambria Math" w:hAnsi="Cambria Math"/>
                          <w:i/>
                        </w:rPr>
                      </w:del>
                    </m:ctrlPr>
                  </m:sSupPr>
                  <m:e>
                    <m:r>
                      <w:del w:id="340" w:author="Liu xg" w:date="2021-06-23T11:04:00Z">
                        <w:rPr>
                          <w:rFonts w:ascii="Cambria Math" w:hAnsi="Cambria Math"/>
                        </w:rPr>
                        <m:t>M</m:t>
                      </w:del>
                    </m:r>
                  </m:e>
                  <m:sup>
                    <m:r>
                      <w:del w:id="341" w:author="Liu xg" w:date="2021-06-23T11:04:00Z">
                        <w:rPr>
                          <w:rFonts w:ascii="Cambria Math" w:hAnsi="Cambria Math"/>
                        </w:rPr>
                        <m:t>5</m:t>
                      </w:del>
                    </m:r>
                  </m:sup>
                </m:sSup>
              </m:oMath>
            </m:oMathPara>
          </w:p>
        </w:tc>
        <w:tc>
          <w:tcPr>
            <w:tcW w:w="711" w:type="dxa"/>
            <w:tcBorders>
              <w:left w:val="nil"/>
              <w:bottom w:val="single" w:sz="8" w:space="0" w:color="auto"/>
              <w:right w:val="nil"/>
            </w:tcBorders>
          </w:tcPr>
          <w:p w14:paraId="56814F64" w14:textId="46CBCA07" w:rsidR="00FB5DB1" w:rsidRPr="00B5059A" w:rsidDel="00F46803" w:rsidRDefault="006046B6" w:rsidP="003F0D33">
            <w:pPr>
              <w:jc w:val="center"/>
              <w:rPr>
                <w:del w:id="342" w:author="Liu xg" w:date="2021-06-23T11:04:00Z"/>
                <w:rFonts w:eastAsia="黑体" w:cs="Times New Roman"/>
              </w:rPr>
            </w:pPr>
            <m:oMathPara>
              <m:oMath>
                <m:sSup>
                  <m:sSupPr>
                    <m:ctrlPr>
                      <w:del w:id="343" w:author="Liu xg" w:date="2021-06-23T11:04:00Z">
                        <w:rPr>
                          <w:rFonts w:ascii="Cambria Math" w:hAnsi="Cambria Math"/>
                          <w:i/>
                        </w:rPr>
                      </w:del>
                    </m:ctrlPr>
                  </m:sSupPr>
                  <m:e>
                    <m:r>
                      <w:del w:id="344" w:author="Liu xg" w:date="2021-06-23T11:04:00Z">
                        <w:rPr>
                          <w:rFonts w:ascii="Cambria Math" w:hAnsi="Cambria Math"/>
                        </w:rPr>
                        <m:t>M</m:t>
                      </w:del>
                    </m:r>
                  </m:e>
                  <m:sup>
                    <m:r>
                      <w:del w:id="345" w:author="Liu xg" w:date="2021-06-23T11:04:00Z">
                        <w:rPr>
                          <w:rFonts w:ascii="Cambria Math" w:hAnsi="Cambria Math"/>
                        </w:rPr>
                        <m:t>6</m:t>
                      </w:del>
                    </m:r>
                  </m:sup>
                </m:sSup>
              </m:oMath>
            </m:oMathPara>
          </w:p>
        </w:tc>
      </w:tr>
      <w:tr w:rsidR="00DA4A04" w:rsidRPr="00767240" w:rsidDel="00F46803" w14:paraId="0803499A" w14:textId="6DEEF4AA" w:rsidTr="00812EE9">
        <w:trPr>
          <w:trHeight w:val="349"/>
          <w:jc w:val="center"/>
          <w:del w:id="346" w:author="Liu xg" w:date="2021-06-23T11:04:00Z"/>
        </w:trPr>
        <w:tc>
          <w:tcPr>
            <w:tcW w:w="1852" w:type="dxa"/>
            <w:tcBorders>
              <w:left w:val="nil"/>
              <w:bottom w:val="nil"/>
              <w:right w:val="nil"/>
            </w:tcBorders>
          </w:tcPr>
          <w:p w14:paraId="2A91F7CC" w14:textId="5ED991E3" w:rsidR="00FB5DB1" w:rsidRPr="00767240" w:rsidDel="00F46803" w:rsidRDefault="00FB5DB1" w:rsidP="003F0D33">
            <w:pPr>
              <w:jc w:val="center"/>
              <w:rPr>
                <w:del w:id="347" w:author="Liu xg" w:date="2021-06-23T11:04:00Z"/>
              </w:rPr>
            </w:pPr>
            <w:del w:id="348" w:author="Liu xg" w:date="2021-06-23T11:04:00Z">
              <w:r w:rsidRPr="00767240" w:rsidDel="00F46803">
                <w:delText>Random location-1</w:delText>
              </w:r>
            </w:del>
          </w:p>
        </w:tc>
        <w:tc>
          <w:tcPr>
            <w:tcW w:w="676" w:type="dxa"/>
            <w:tcBorders>
              <w:left w:val="nil"/>
              <w:bottom w:val="nil"/>
              <w:right w:val="nil"/>
            </w:tcBorders>
          </w:tcPr>
          <w:p w14:paraId="3CDC1E55" w14:textId="39AACD39" w:rsidR="00FB5DB1" w:rsidRPr="00767240" w:rsidDel="00F46803" w:rsidRDefault="00FB5DB1" w:rsidP="003F0D33">
            <w:pPr>
              <w:jc w:val="center"/>
              <w:rPr>
                <w:del w:id="349" w:author="Liu xg" w:date="2021-06-23T11:04:00Z"/>
              </w:rPr>
            </w:pPr>
            <w:del w:id="350" w:author="Liu xg" w:date="2021-06-23T11:04:00Z">
              <w:r w:rsidRPr="00767240" w:rsidDel="00F46803">
                <w:delText>28</w:delText>
              </w:r>
            </w:del>
          </w:p>
        </w:tc>
        <w:tc>
          <w:tcPr>
            <w:tcW w:w="774" w:type="dxa"/>
            <w:tcBorders>
              <w:left w:val="nil"/>
              <w:bottom w:val="nil"/>
              <w:right w:val="nil"/>
            </w:tcBorders>
          </w:tcPr>
          <w:p w14:paraId="638478D2" w14:textId="6FA0D325" w:rsidR="00FB5DB1" w:rsidRPr="00767240" w:rsidDel="00F46803" w:rsidRDefault="00FB5DB1" w:rsidP="003F0D33">
            <w:pPr>
              <w:jc w:val="center"/>
              <w:rPr>
                <w:del w:id="351" w:author="Liu xg" w:date="2021-06-23T11:04:00Z"/>
              </w:rPr>
            </w:pPr>
            <w:del w:id="352" w:author="Liu xg" w:date="2021-06-23T11:04:00Z">
              <w:r w:rsidRPr="00767240" w:rsidDel="00F46803">
                <w:delText>1</w:delText>
              </w:r>
            </w:del>
          </w:p>
        </w:tc>
        <w:tc>
          <w:tcPr>
            <w:tcW w:w="676" w:type="dxa"/>
            <w:tcBorders>
              <w:left w:val="nil"/>
              <w:bottom w:val="nil"/>
              <w:right w:val="nil"/>
            </w:tcBorders>
          </w:tcPr>
          <w:p w14:paraId="6C1BF73D" w14:textId="7D3230E6" w:rsidR="00FB5DB1" w:rsidRPr="00767240" w:rsidDel="00F46803" w:rsidRDefault="00FB5DB1" w:rsidP="003F0D33">
            <w:pPr>
              <w:jc w:val="center"/>
              <w:rPr>
                <w:del w:id="353" w:author="Liu xg" w:date="2021-06-23T11:04:00Z"/>
              </w:rPr>
            </w:pPr>
            <w:del w:id="354" w:author="Liu xg" w:date="2021-06-23T11:04:00Z">
              <w:r w:rsidRPr="00767240" w:rsidDel="00F46803">
                <w:delText>25</w:delText>
              </w:r>
            </w:del>
          </w:p>
        </w:tc>
        <w:tc>
          <w:tcPr>
            <w:tcW w:w="774" w:type="dxa"/>
            <w:tcBorders>
              <w:left w:val="nil"/>
              <w:bottom w:val="nil"/>
              <w:right w:val="nil"/>
            </w:tcBorders>
          </w:tcPr>
          <w:p w14:paraId="07E8CF08" w14:textId="2EED0631" w:rsidR="00FB5DB1" w:rsidRPr="00767240" w:rsidDel="00F46803" w:rsidRDefault="00FB5DB1" w:rsidP="003F0D33">
            <w:pPr>
              <w:jc w:val="center"/>
              <w:rPr>
                <w:del w:id="355" w:author="Liu xg" w:date="2021-06-23T11:04:00Z"/>
              </w:rPr>
            </w:pPr>
            <w:del w:id="356" w:author="Liu xg" w:date="2021-06-23T11:04:00Z">
              <w:r w:rsidRPr="00767240" w:rsidDel="00F46803">
                <w:delText>-115</w:delText>
              </w:r>
            </w:del>
          </w:p>
        </w:tc>
        <w:tc>
          <w:tcPr>
            <w:tcW w:w="676" w:type="dxa"/>
            <w:tcBorders>
              <w:left w:val="nil"/>
              <w:bottom w:val="nil"/>
              <w:right w:val="nil"/>
            </w:tcBorders>
          </w:tcPr>
          <w:p w14:paraId="095B20BB" w14:textId="3CA2B248" w:rsidR="00FB5DB1" w:rsidRPr="00767240" w:rsidDel="00F46803" w:rsidRDefault="00FB5DB1" w:rsidP="003F0D33">
            <w:pPr>
              <w:jc w:val="center"/>
              <w:rPr>
                <w:del w:id="357" w:author="Liu xg" w:date="2021-06-23T11:04:00Z"/>
              </w:rPr>
            </w:pPr>
            <w:del w:id="358" w:author="Liu xg" w:date="2021-06-23T11:04:00Z">
              <w:r w:rsidRPr="00767240" w:rsidDel="00F46803">
                <w:delText>-20</w:delText>
              </w:r>
            </w:del>
          </w:p>
        </w:tc>
        <w:tc>
          <w:tcPr>
            <w:tcW w:w="711" w:type="dxa"/>
            <w:tcBorders>
              <w:left w:val="nil"/>
              <w:bottom w:val="nil"/>
              <w:right w:val="nil"/>
            </w:tcBorders>
          </w:tcPr>
          <w:p w14:paraId="68865709" w14:textId="7B9067E7" w:rsidR="00FB5DB1" w:rsidRPr="00767240" w:rsidDel="00F46803" w:rsidRDefault="00FB5DB1" w:rsidP="003F0D33">
            <w:pPr>
              <w:jc w:val="center"/>
              <w:rPr>
                <w:del w:id="359" w:author="Liu xg" w:date="2021-06-23T11:04:00Z"/>
              </w:rPr>
            </w:pPr>
            <w:del w:id="360" w:author="Liu xg" w:date="2021-06-23T11:04:00Z">
              <w:r w:rsidRPr="00767240" w:rsidDel="00F46803">
                <w:delText>-24</w:delText>
              </w:r>
            </w:del>
          </w:p>
        </w:tc>
      </w:tr>
      <w:tr w:rsidR="00DA4A04" w:rsidRPr="00767240" w:rsidDel="00F46803" w14:paraId="35096AF9" w14:textId="1CAB5800" w:rsidTr="00812EE9">
        <w:trPr>
          <w:jc w:val="center"/>
          <w:del w:id="361" w:author="Liu xg" w:date="2021-06-23T11:04:00Z"/>
        </w:trPr>
        <w:tc>
          <w:tcPr>
            <w:tcW w:w="1852" w:type="dxa"/>
            <w:tcBorders>
              <w:top w:val="nil"/>
              <w:left w:val="nil"/>
              <w:bottom w:val="nil"/>
              <w:right w:val="nil"/>
            </w:tcBorders>
          </w:tcPr>
          <w:p w14:paraId="012B5E1C" w14:textId="704E6CE0" w:rsidR="00FB5DB1" w:rsidRPr="00767240" w:rsidDel="00F46803" w:rsidRDefault="00FB5DB1" w:rsidP="003F0D33">
            <w:pPr>
              <w:jc w:val="center"/>
              <w:rPr>
                <w:del w:id="362" w:author="Liu xg" w:date="2021-06-23T11:04:00Z"/>
              </w:rPr>
            </w:pPr>
            <w:del w:id="363" w:author="Liu xg" w:date="2021-06-23T11:04:00Z">
              <w:r w:rsidRPr="00767240" w:rsidDel="00F46803">
                <w:delText>Random location-2</w:delText>
              </w:r>
            </w:del>
          </w:p>
        </w:tc>
        <w:tc>
          <w:tcPr>
            <w:tcW w:w="676" w:type="dxa"/>
            <w:tcBorders>
              <w:top w:val="nil"/>
              <w:left w:val="nil"/>
              <w:bottom w:val="nil"/>
              <w:right w:val="nil"/>
            </w:tcBorders>
          </w:tcPr>
          <w:p w14:paraId="77C5FE62" w14:textId="0BDFAFA6" w:rsidR="00FB5DB1" w:rsidRPr="00767240" w:rsidDel="00F46803" w:rsidRDefault="00FB5DB1" w:rsidP="003F0D33">
            <w:pPr>
              <w:jc w:val="center"/>
              <w:rPr>
                <w:del w:id="364" w:author="Liu xg" w:date="2021-06-23T11:04:00Z"/>
              </w:rPr>
            </w:pPr>
            <w:del w:id="365" w:author="Liu xg" w:date="2021-06-23T11:04:00Z">
              <w:r w:rsidRPr="00767240" w:rsidDel="00F46803">
                <w:delText>-92</w:delText>
              </w:r>
            </w:del>
          </w:p>
        </w:tc>
        <w:tc>
          <w:tcPr>
            <w:tcW w:w="774" w:type="dxa"/>
            <w:tcBorders>
              <w:top w:val="nil"/>
              <w:left w:val="nil"/>
              <w:bottom w:val="nil"/>
              <w:right w:val="nil"/>
            </w:tcBorders>
          </w:tcPr>
          <w:p w14:paraId="01BCE7DF" w14:textId="13B2F59E" w:rsidR="00FB5DB1" w:rsidRPr="00767240" w:rsidDel="00F46803" w:rsidRDefault="00FB5DB1" w:rsidP="003F0D33">
            <w:pPr>
              <w:jc w:val="center"/>
              <w:rPr>
                <w:del w:id="366" w:author="Liu xg" w:date="2021-06-23T11:04:00Z"/>
              </w:rPr>
            </w:pPr>
            <w:del w:id="367" w:author="Liu xg" w:date="2021-06-23T11:04:00Z">
              <w:r w:rsidRPr="00767240" w:rsidDel="00F46803">
                <w:delText>-87</w:delText>
              </w:r>
            </w:del>
          </w:p>
        </w:tc>
        <w:tc>
          <w:tcPr>
            <w:tcW w:w="676" w:type="dxa"/>
            <w:tcBorders>
              <w:top w:val="nil"/>
              <w:left w:val="nil"/>
              <w:bottom w:val="nil"/>
              <w:right w:val="nil"/>
            </w:tcBorders>
          </w:tcPr>
          <w:p w14:paraId="4718152D" w14:textId="3D7ED1C4" w:rsidR="00FB5DB1" w:rsidRPr="00767240" w:rsidDel="00F46803" w:rsidRDefault="00FB5DB1" w:rsidP="003F0D33">
            <w:pPr>
              <w:jc w:val="center"/>
              <w:rPr>
                <w:del w:id="368" w:author="Liu xg" w:date="2021-06-23T11:04:00Z"/>
              </w:rPr>
            </w:pPr>
            <w:del w:id="369" w:author="Liu xg" w:date="2021-06-23T11:04:00Z">
              <w:r w:rsidRPr="00767240" w:rsidDel="00F46803">
                <w:delText>-46</w:delText>
              </w:r>
            </w:del>
          </w:p>
        </w:tc>
        <w:tc>
          <w:tcPr>
            <w:tcW w:w="774" w:type="dxa"/>
            <w:tcBorders>
              <w:top w:val="nil"/>
              <w:left w:val="nil"/>
              <w:bottom w:val="nil"/>
              <w:right w:val="nil"/>
            </w:tcBorders>
          </w:tcPr>
          <w:p w14:paraId="01F13DEA" w14:textId="14083933" w:rsidR="00FB5DB1" w:rsidRPr="00767240" w:rsidDel="00F46803" w:rsidRDefault="00FB5DB1" w:rsidP="003F0D33">
            <w:pPr>
              <w:jc w:val="center"/>
              <w:rPr>
                <w:del w:id="370" w:author="Liu xg" w:date="2021-06-23T11:04:00Z"/>
              </w:rPr>
            </w:pPr>
            <w:del w:id="371" w:author="Liu xg" w:date="2021-06-23T11:04:00Z">
              <w:r w:rsidRPr="00767240" w:rsidDel="00F46803">
                <w:delText>60</w:delText>
              </w:r>
            </w:del>
          </w:p>
        </w:tc>
        <w:tc>
          <w:tcPr>
            <w:tcW w:w="676" w:type="dxa"/>
            <w:tcBorders>
              <w:top w:val="nil"/>
              <w:left w:val="nil"/>
              <w:bottom w:val="nil"/>
              <w:right w:val="nil"/>
            </w:tcBorders>
          </w:tcPr>
          <w:p w14:paraId="1EE0E6F8" w14:textId="4B3E4332" w:rsidR="00FB5DB1" w:rsidRPr="00767240" w:rsidDel="00F46803" w:rsidRDefault="00FB5DB1" w:rsidP="003F0D33">
            <w:pPr>
              <w:jc w:val="center"/>
              <w:rPr>
                <w:del w:id="372" w:author="Liu xg" w:date="2021-06-23T11:04:00Z"/>
              </w:rPr>
            </w:pPr>
            <w:del w:id="373" w:author="Liu xg" w:date="2021-06-23T11:04:00Z">
              <w:r w:rsidRPr="00767240" w:rsidDel="00F46803">
                <w:delText>63</w:delText>
              </w:r>
            </w:del>
          </w:p>
        </w:tc>
        <w:tc>
          <w:tcPr>
            <w:tcW w:w="711" w:type="dxa"/>
            <w:tcBorders>
              <w:top w:val="nil"/>
              <w:left w:val="nil"/>
              <w:bottom w:val="nil"/>
              <w:right w:val="nil"/>
            </w:tcBorders>
          </w:tcPr>
          <w:p w14:paraId="34D9CA53" w14:textId="01B1CA52" w:rsidR="00FB5DB1" w:rsidRPr="00767240" w:rsidDel="00F46803" w:rsidRDefault="00FB5DB1" w:rsidP="003F0D33">
            <w:pPr>
              <w:jc w:val="center"/>
              <w:rPr>
                <w:del w:id="374" w:author="Liu xg" w:date="2021-06-23T11:04:00Z"/>
              </w:rPr>
            </w:pPr>
            <w:del w:id="375" w:author="Liu xg" w:date="2021-06-23T11:04:00Z">
              <w:r w:rsidRPr="00767240" w:rsidDel="00F46803">
                <w:delText>45</w:delText>
              </w:r>
            </w:del>
          </w:p>
        </w:tc>
      </w:tr>
      <w:tr w:rsidR="00DA4A04" w:rsidRPr="00767240" w:rsidDel="00F46803" w14:paraId="084D166B" w14:textId="47FF6B23" w:rsidTr="00812EE9">
        <w:trPr>
          <w:jc w:val="center"/>
          <w:del w:id="376" w:author="Liu xg" w:date="2021-06-23T11:04:00Z"/>
        </w:trPr>
        <w:tc>
          <w:tcPr>
            <w:tcW w:w="1852" w:type="dxa"/>
            <w:tcBorders>
              <w:top w:val="nil"/>
              <w:left w:val="nil"/>
              <w:bottom w:val="nil"/>
              <w:right w:val="nil"/>
            </w:tcBorders>
          </w:tcPr>
          <w:p w14:paraId="4559A9C0" w14:textId="40874CA2" w:rsidR="00FB5DB1" w:rsidRPr="00767240" w:rsidDel="00F46803" w:rsidRDefault="00FB5DB1" w:rsidP="003F0D33">
            <w:pPr>
              <w:jc w:val="center"/>
              <w:rPr>
                <w:del w:id="377" w:author="Liu xg" w:date="2021-06-23T11:04:00Z"/>
              </w:rPr>
            </w:pPr>
            <w:del w:id="378" w:author="Liu xg" w:date="2021-06-23T11:04:00Z">
              <w:r w:rsidRPr="00767240" w:rsidDel="00F46803">
                <w:delText>Random location-3</w:delText>
              </w:r>
            </w:del>
          </w:p>
        </w:tc>
        <w:tc>
          <w:tcPr>
            <w:tcW w:w="676" w:type="dxa"/>
            <w:tcBorders>
              <w:top w:val="nil"/>
              <w:left w:val="nil"/>
              <w:bottom w:val="nil"/>
              <w:right w:val="nil"/>
            </w:tcBorders>
          </w:tcPr>
          <w:p w14:paraId="1BD1F5AE" w14:textId="3A3F350B" w:rsidR="00FB5DB1" w:rsidRPr="00767240" w:rsidDel="00F46803" w:rsidRDefault="00FB5DB1" w:rsidP="003F0D33">
            <w:pPr>
              <w:jc w:val="center"/>
              <w:rPr>
                <w:del w:id="379" w:author="Liu xg" w:date="2021-06-23T11:04:00Z"/>
              </w:rPr>
            </w:pPr>
            <w:del w:id="380" w:author="Liu xg" w:date="2021-06-23T11:04:00Z">
              <w:r w:rsidRPr="00767240" w:rsidDel="00F46803">
                <w:delText>-18</w:delText>
              </w:r>
            </w:del>
          </w:p>
        </w:tc>
        <w:tc>
          <w:tcPr>
            <w:tcW w:w="774" w:type="dxa"/>
            <w:tcBorders>
              <w:top w:val="nil"/>
              <w:left w:val="nil"/>
              <w:bottom w:val="nil"/>
              <w:right w:val="nil"/>
            </w:tcBorders>
          </w:tcPr>
          <w:p w14:paraId="60CAE043" w14:textId="0803D84C" w:rsidR="00FB5DB1" w:rsidRPr="00767240" w:rsidDel="00F46803" w:rsidRDefault="00FB5DB1" w:rsidP="003F0D33">
            <w:pPr>
              <w:jc w:val="center"/>
              <w:rPr>
                <w:del w:id="381" w:author="Liu xg" w:date="2021-06-23T11:04:00Z"/>
              </w:rPr>
            </w:pPr>
            <w:del w:id="382" w:author="Liu xg" w:date="2021-06-23T11:04:00Z">
              <w:r w:rsidRPr="00767240" w:rsidDel="00F46803">
                <w:delText>-110</w:delText>
              </w:r>
            </w:del>
          </w:p>
        </w:tc>
        <w:tc>
          <w:tcPr>
            <w:tcW w:w="676" w:type="dxa"/>
            <w:tcBorders>
              <w:top w:val="nil"/>
              <w:left w:val="nil"/>
              <w:bottom w:val="nil"/>
              <w:right w:val="nil"/>
            </w:tcBorders>
          </w:tcPr>
          <w:p w14:paraId="620A5230" w14:textId="4E472138" w:rsidR="00FB5DB1" w:rsidRPr="00767240" w:rsidDel="00F46803" w:rsidRDefault="00FB5DB1" w:rsidP="003F0D33">
            <w:pPr>
              <w:jc w:val="center"/>
              <w:rPr>
                <w:del w:id="383" w:author="Liu xg" w:date="2021-06-23T11:04:00Z"/>
              </w:rPr>
            </w:pPr>
            <w:del w:id="384" w:author="Liu xg" w:date="2021-06-23T11:04:00Z">
              <w:r w:rsidRPr="00767240" w:rsidDel="00F46803">
                <w:delText>-89</w:delText>
              </w:r>
            </w:del>
          </w:p>
        </w:tc>
        <w:tc>
          <w:tcPr>
            <w:tcW w:w="774" w:type="dxa"/>
            <w:tcBorders>
              <w:top w:val="nil"/>
              <w:left w:val="nil"/>
              <w:bottom w:val="nil"/>
              <w:right w:val="nil"/>
            </w:tcBorders>
          </w:tcPr>
          <w:p w14:paraId="40FFF233" w14:textId="2FB41D14" w:rsidR="00FB5DB1" w:rsidRPr="00767240" w:rsidDel="00F46803" w:rsidRDefault="00FB5DB1" w:rsidP="003F0D33">
            <w:pPr>
              <w:jc w:val="center"/>
              <w:rPr>
                <w:del w:id="385" w:author="Liu xg" w:date="2021-06-23T11:04:00Z"/>
              </w:rPr>
            </w:pPr>
            <w:del w:id="386" w:author="Liu xg" w:date="2021-06-23T11:04:00Z">
              <w:r w:rsidRPr="00767240" w:rsidDel="00F46803">
                <w:delText>-24</w:delText>
              </w:r>
            </w:del>
          </w:p>
        </w:tc>
        <w:tc>
          <w:tcPr>
            <w:tcW w:w="676" w:type="dxa"/>
            <w:tcBorders>
              <w:top w:val="nil"/>
              <w:left w:val="nil"/>
              <w:bottom w:val="nil"/>
              <w:right w:val="nil"/>
            </w:tcBorders>
          </w:tcPr>
          <w:p w14:paraId="35FB648C" w14:textId="57502059" w:rsidR="00FB5DB1" w:rsidRPr="00767240" w:rsidDel="00F46803" w:rsidRDefault="00FB5DB1" w:rsidP="003F0D33">
            <w:pPr>
              <w:jc w:val="center"/>
              <w:rPr>
                <w:del w:id="387" w:author="Liu xg" w:date="2021-06-23T11:04:00Z"/>
              </w:rPr>
            </w:pPr>
            <w:del w:id="388" w:author="Liu xg" w:date="2021-06-23T11:04:00Z">
              <w:r w:rsidRPr="00767240" w:rsidDel="00F46803">
                <w:delText>-26</w:delText>
              </w:r>
            </w:del>
          </w:p>
        </w:tc>
        <w:tc>
          <w:tcPr>
            <w:tcW w:w="711" w:type="dxa"/>
            <w:tcBorders>
              <w:top w:val="nil"/>
              <w:left w:val="nil"/>
              <w:bottom w:val="nil"/>
              <w:right w:val="nil"/>
            </w:tcBorders>
          </w:tcPr>
          <w:p w14:paraId="33E9BA7B" w14:textId="6BDE3E0D" w:rsidR="00FB5DB1" w:rsidRPr="00767240" w:rsidDel="00F46803" w:rsidRDefault="00FB5DB1" w:rsidP="003F0D33">
            <w:pPr>
              <w:jc w:val="center"/>
              <w:rPr>
                <w:del w:id="389" w:author="Liu xg" w:date="2021-06-23T11:04:00Z"/>
              </w:rPr>
            </w:pPr>
            <w:del w:id="390" w:author="Liu xg" w:date="2021-06-23T11:04:00Z">
              <w:r w:rsidRPr="00767240" w:rsidDel="00F46803">
                <w:delText>-28</w:delText>
              </w:r>
            </w:del>
          </w:p>
        </w:tc>
      </w:tr>
      <w:tr w:rsidR="00DA4A04" w:rsidRPr="00767240" w:rsidDel="00F46803" w14:paraId="58FE6F5E" w14:textId="6C9E3501" w:rsidTr="00812EE9">
        <w:trPr>
          <w:jc w:val="center"/>
          <w:del w:id="391" w:author="Liu xg" w:date="2021-06-23T11:04:00Z"/>
        </w:trPr>
        <w:tc>
          <w:tcPr>
            <w:tcW w:w="1852" w:type="dxa"/>
            <w:tcBorders>
              <w:top w:val="nil"/>
              <w:left w:val="nil"/>
              <w:right w:val="nil"/>
            </w:tcBorders>
          </w:tcPr>
          <w:p w14:paraId="5162EFDA" w14:textId="10EB3BF3" w:rsidR="00FB5DB1" w:rsidRPr="00767240" w:rsidDel="00F46803" w:rsidRDefault="00FB5DB1" w:rsidP="003F0D33">
            <w:pPr>
              <w:jc w:val="center"/>
              <w:rPr>
                <w:del w:id="392" w:author="Liu xg" w:date="2021-06-23T11:04:00Z"/>
              </w:rPr>
            </w:pPr>
            <w:del w:id="393" w:author="Liu xg" w:date="2021-06-23T11:04:00Z">
              <w:r w:rsidRPr="00767240" w:rsidDel="00F46803">
                <w:delText>Random location-4</w:delText>
              </w:r>
            </w:del>
          </w:p>
        </w:tc>
        <w:tc>
          <w:tcPr>
            <w:tcW w:w="676" w:type="dxa"/>
            <w:tcBorders>
              <w:top w:val="nil"/>
              <w:left w:val="nil"/>
              <w:right w:val="nil"/>
            </w:tcBorders>
          </w:tcPr>
          <w:p w14:paraId="5B985E54" w14:textId="3D5EE77F" w:rsidR="00FB5DB1" w:rsidRPr="00767240" w:rsidDel="00F46803" w:rsidRDefault="00FB5DB1" w:rsidP="003F0D33">
            <w:pPr>
              <w:jc w:val="center"/>
              <w:rPr>
                <w:del w:id="394" w:author="Liu xg" w:date="2021-06-23T11:04:00Z"/>
              </w:rPr>
            </w:pPr>
            <w:del w:id="395" w:author="Liu xg" w:date="2021-06-23T11:04:00Z">
              <w:r w:rsidRPr="00767240" w:rsidDel="00F46803">
                <w:delText>48</w:delText>
              </w:r>
            </w:del>
          </w:p>
        </w:tc>
        <w:tc>
          <w:tcPr>
            <w:tcW w:w="774" w:type="dxa"/>
            <w:tcBorders>
              <w:top w:val="nil"/>
              <w:left w:val="nil"/>
              <w:right w:val="nil"/>
            </w:tcBorders>
          </w:tcPr>
          <w:p w14:paraId="7F679813" w14:textId="46A38DE0" w:rsidR="00FB5DB1" w:rsidRPr="00767240" w:rsidDel="00F46803" w:rsidRDefault="00FB5DB1" w:rsidP="003F0D33">
            <w:pPr>
              <w:jc w:val="center"/>
              <w:rPr>
                <w:del w:id="396" w:author="Liu xg" w:date="2021-06-23T11:04:00Z"/>
              </w:rPr>
            </w:pPr>
            <w:del w:id="397" w:author="Liu xg" w:date="2021-06-23T11:04:00Z">
              <w:r w:rsidRPr="00767240" w:rsidDel="00F46803">
                <w:delText>27</w:delText>
              </w:r>
            </w:del>
          </w:p>
        </w:tc>
        <w:tc>
          <w:tcPr>
            <w:tcW w:w="676" w:type="dxa"/>
            <w:tcBorders>
              <w:top w:val="nil"/>
              <w:left w:val="nil"/>
              <w:right w:val="nil"/>
            </w:tcBorders>
          </w:tcPr>
          <w:p w14:paraId="44420FC2" w14:textId="49730B57" w:rsidR="00FB5DB1" w:rsidRPr="00767240" w:rsidDel="00F46803" w:rsidRDefault="00FB5DB1" w:rsidP="003F0D33">
            <w:pPr>
              <w:jc w:val="center"/>
              <w:rPr>
                <w:del w:id="398" w:author="Liu xg" w:date="2021-06-23T11:04:00Z"/>
              </w:rPr>
            </w:pPr>
            <w:del w:id="399" w:author="Liu xg" w:date="2021-06-23T11:04:00Z">
              <w:r w:rsidRPr="00767240" w:rsidDel="00F46803">
                <w:delText>23</w:delText>
              </w:r>
            </w:del>
          </w:p>
        </w:tc>
        <w:tc>
          <w:tcPr>
            <w:tcW w:w="774" w:type="dxa"/>
            <w:tcBorders>
              <w:top w:val="nil"/>
              <w:left w:val="nil"/>
              <w:right w:val="nil"/>
            </w:tcBorders>
          </w:tcPr>
          <w:p w14:paraId="35634CE2" w14:textId="19794ECC" w:rsidR="00FB5DB1" w:rsidRPr="00767240" w:rsidDel="00F46803" w:rsidRDefault="00FB5DB1" w:rsidP="003F0D33">
            <w:pPr>
              <w:jc w:val="center"/>
              <w:rPr>
                <w:del w:id="400" w:author="Liu xg" w:date="2021-06-23T11:04:00Z"/>
              </w:rPr>
            </w:pPr>
            <w:del w:id="401" w:author="Liu xg" w:date="2021-06-23T11:04:00Z">
              <w:r w:rsidRPr="00767240" w:rsidDel="00F46803">
                <w:delText>24</w:delText>
              </w:r>
            </w:del>
          </w:p>
        </w:tc>
        <w:tc>
          <w:tcPr>
            <w:tcW w:w="676" w:type="dxa"/>
            <w:tcBorders>
              <w:top w:val="nil"/>
              <w:left w:val="nil"/>
              <w:right w:val="nil"/>
            </w:tcBorders>
          </w:tcPr>
          <w:p w14:paraId="3D8957EA" w14:textId="29158256" w:rsidR="00FB5DB1" w:rsidRPr="00767240" w:rsidDel="00F46803" w:rsidRDefault="00FB5DB1" w:rsidP="003F0D33">
            <w:pPr>
              <w:jc w:val="center"/>
              <w:rPr>
                <w:del w:id="402" w:author="Liu xg" w:date="2021-06-23T11:04:00Z"/>
              </w:rPr>
            </w:pPr>
            <w:del w:id="403" w:author="Liu xg" w:date="2021-06-23T11:04:00Z">
              <w:r w:rsidRPr="00767240" w:rsidDel="00F46803">
                <w:delText>95</w:delText>
              </w:r>
            </w:del>
          </w:p>
        </w:tc>
        <w:tc>
          <w:tcPr>
            <w:tcW w:w="711" w:type="dxa"/>
            <w:tcBorders>
              <w:top w:val="nil"/>
              <w:left w:val="nil"/>
              <w:right w:val="nil"/>
            </w:tcBorders>
          </w:tcPr>
          <w:p w14:paraId="2ECFB1B3" w14:textId="62AB9C76" w:rsidR="00FB5DB1" w:rsidRPr="00767240" w:rsidDel="00F46803" w:rsidRDefault="00FB5DB1" w:rsidP="003F0D33">
            <w:pPr>
              <w:jc w:val="center"/>
              <w:rPr>
                <w:del w:id="404" w:author="Liu xg" w:date="2021-06-23T11:04:00Z"/>
              </w:rPr>
            </w:pPr>
            <w:del w:id="405" w:author="Liu xg" w:date="2021-06-23T11:04:00Z">
              <w:r w:rsidRPr="00767240" w:rsidDel="00F46803">
                <w:delText>107</w:delText>
              </w:r>
            </w:del>
          </w:p>
        </w:tc>
      </w:tr>
    </w:tbl>
    <w:p w14:paraId="4EE13C60" w14:textId="0C6454E9" w:rsidR="003F0D33" w:rsidDel="00F46803" w:rsidRDefault="003F0D33" w:rsidP="003F0D33">
      <w:pPr>
        <w:rPr>
          <w:del w:id="406" w:author="Liu xg" w:date="2021-06-23T11:04:00Z"/>
        </w:rPr>
      </w:pPr>
    </w:p>
    <w:p w14:paraId="004B21D5" w14:textId="3BFFD62F" w:rsidR="00B5059A" w:rsidDel="00F46803" w:rsidRDefault="00B5059A">
      <w:pPr>
        <w:keepNext/>
        <w:rPr>
          <w:del w:id="407" w:author="Liu xg" w:date="2021-06-23T11:04:00Z"/>
        </w:rPr>
      </w:pPr>
      <w:del w:id="408" w:author="Liu xg" w:date="2021-06-23T11:04:00Z">
        <w:r w:rsidRPr="00B5059A" w:rsidDel="00F46803">
          <w:rPr>
            <w:noProof/>
          </w:rPr>
          <mc:AlternateContent>
            <mc:Choice Requires="wpc">
              <w:drawing>
                <wp:inline distT="0" distB="0" distL="0" distR="0" wp14:anchorId="77FC1826" wp14:editId="1D375781">
                  <wp:extent cx="5530363" cy="4351655"/>
                  <wp:effectExtent l="0" t="0" r="0"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 name="文本框 9"/>
                          <wps:cNvSpPr txBox="1"/>
                          <wps:spPr>
                            <a:xfrm>
                              <a:off x="3722052" y="4038600"/>
                              <a:ext cx="1019810" cy="313055"/>
                            </a:xfrm>
                            <a:prstGeom prst="rect">
                              <a:avLst/>
                            </a:prstGeom>
                            <a:solidFill>
                              <a:schemeClr val="lt1"/>
                            </a:solidFill>
                            <a:ln w="6350">
                              <a:noFill/>
                            </a:ln>
                          </wps:spPr>
                          <wps:txb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文本框 9"/>
                          <wps:cNvSpPr txBox="1"/>
                          <wps:spPr>
                            <a:xfrm>
                              <a:off x="793547" y="4038183"/>
                              <a:ext cx="1051018" cy="313472"/>
                            </a:xfrm>
                            <a:prstGeom prst="rect">
                              <a:avLst/>
                            </a:prstGeom>
                            <a:solidFill>
                              <a:schemeClr val="lt1"/>
                            </a:solidFill>
                            <a:ln w="6350">
                              <a:noFill/>
                            </a:ln>
                          </wps:spPr>
                          <wps:txb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文本框 43"/>
                          <wps:cNvSpPr txBox="1"/>
                          <wps:spPr>
                            <a:xfrm>
                              <a:off x="3626438" y="1829066"/>
                              <a:ext cx="1019810" cy="325120"/>
                            </a:xfrm>
                            <a:prstGeom prst="rect">
                              <a:avLst/>
                            </a:prstGeom>
                            <a:solidFill>
                              <a:schemeClr val="lt1"/>
                            </a:solidFill>
                            <a:ln w="6350">
                              <a:noFill/>
                            </a:ln>
                          </wps:spPr>
                          <wps:txb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783884" y="1848325"/>
                              <a:ext cx="1020347" cy="325163"/>
                            </a:xfrm>
                            <a:prstGeom prst="rect">
                              <a:avLst/>
                            </a:prstGeom>
                            <a:solidFill>
                              <a:schemeClr val="lt1"/>
                            </a:solidFill>
                            <a:ln w="6350">
                              <a:noFill/>
                            </a:ln>
                          </wps:spPr>
                          <wps:txb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图片 23"/>
                            <pic:cNvPicPr/>
                          </pic:nvPicPr>
                          <pic:blipFill rotWithShape="1">
                            <a:blip r:embed="rId29"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24" name="图片 24"/>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25" name="图片 25"/>
                            <pic:cNvPicPr preferRelativeResize="0">
                              <a:picLocks noChangeAspect="1"/>
                            </pic:cNvPicPr>
                          </pic:nvPicPr>
                          <pic:blipFill rotWithShape="1">
                            <a:blip r:embed="rId31"/>
                            <a:srcRect l="1213" t="1322" r="9397" b="4431"/>
                            <a:stretch/>
                          </pic:blipFill>
                          <pic:spPr>
                            <a:xfrm>
                              <a:off x="244" y="2154186"/>
                              <a:ext cx="2764800" cy="1943358"/>
                            </a:xfrm>
                            <a:prstGeom prst="rect">
                              <a:avLst/>
                            </a:prstGeom>
                          </pic:spPr>
                        </pic:pic>
                        <pic:pic xmlns:pic="http://schemas.openxmlformats.org/drawingml/2006/picture">
                          <pic:nvPicPr>
                            <pic:cNvPr id="26" name="图片 26"/>
                            <pic:cNvPicPr preferRelativeResize="0">
                              <a:picLocks noChangeAspect="1"/>
                            </pic:cNvPicPr>
                          </pic:nvPicPr>
                          <pic:blipFill rotWithShape="1">
                            <a:blip r:embed="rId32"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77FC1826" id="画布 27" o:spid="_x0000_s104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AAAAAAAAACgIhhwBwAAAAAA&#10;AAAAAACgIhhwBwAAAAAAAAAAAACgIhhwBwAAAAAAAAAAAACgIhhwBwAAAAAAAAAAAACgIh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">
                  <v:shape id="_x0000_s1047" type="#_x0000_t75" style="position:absolute;width:55302;height:43516;visibility:visible;mso-wrap-style:square" filled="t">
                    <v:fill o:detectmouseclick="t"/>
                    <v:path o:connecttype="none"/>
                  </v:shape>
                  <v:shape id="文本框 9" o:spid="_x0000_s104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v:textbox>
                  </v:shape>
                  <v:shape id="文本框 9" o:spid="_x0000_s1049" type="#_x0000_t202" style="position:absolute;left:7935;top:40381;width:1051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v:textbox>
                  </v:shape>
                  <v:shape id="文本框 43" o:spid="_x0000_s105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v:textbox>
                  </v:shape>
                  <v:shape id="文本框 21" o:spid="_x0000_s105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v:textbox>
                  </v:shape>
                  <v:shape id="图片 23" o:spid="_x0000_s105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">
                    <v:imagedata r:id="rId33" o:title="" croptop="622f" cropbottom="2761f" cropleft="792f" cropright="5972f"/>
                  </v:shape>
                  <v:shape id="图片 24" o:spid="_x0000_s105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">
                    <v:imagedata r:id="rId34" o:title="" cropbottom="2647f" cropleft="868f" cropright="6044f"/>
                  </v:shape>
                  <v:shape id="图片 25" o:spid="_x0000_s105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">
                    <v:imagedata r:id="rId35" o:title="" croptop="866f" cropbottom="2904f" cropleft="795f" cropright="6158f"/>
                  </v:shape>
                  <v:shape id="图片 26" o:spid="_x0000_s105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">
                    <v:imagedata r:id="rId36" o:title="" cropbottom="2874f" cropleft="793f" cropright="5968f"/>
                  </v:shape>
                  <w10:anchorlock/>
                </v:group>
              </w:pict>
            </mc:Fallback>
          </mc:AlternateContent>
        </w:r>
      </w:del>
    </w:p>
    <w:p w14:paraId="2FFA4968" w14:textId="6D7D9938" w:rsidR="00B5059A" w:rsidRPr="00812EE9" w:rsidDel="00F46803" w:rsidRDefault="00B5059A" w:rsidP="00812EE9">
      <w:pPr>
        <w:jc w:val="center"/>
        <w:rPr>
          <w:del w:id="409" w:author="Liu xg" w:date="2021-06-23T11:04:00Z"/>
          <w:rFonts w:cstheme="majorBidi"/>
          <w:sz w:val="18"/>
          <w:szCs w:val="18"/>
        </w:rPr>
      </w:pPr>
      <w:del w:id="410" w:author="Liu xg" w:date="2021-06-23T11:04:00Z">
        <w:r w:rsidRPr="00812EE9" w:rsidDel="00F46803">
          <w:rPr>
            <w:rFonts w:cstheme="majorBidi" w:hint="eastAsia"/>
            <w:sz w:val="18"/>
            <w:szCs w:val="18"/>
          </w:rPr>
          <w:delText>图</w:delText>
        </w:r>
        <w:r w:rsidRPr="00812EE9" w:rsidDel="00F46803">
          <w:rPr>
            <w:rFonts w:cstheme="majorBidi"/>
            <w:sz w:val="18"/>
            <w:szCs w:val="18"/>
          </w:rPr>
          <w:delText xml:space="preserve"> </w:delText>
        </w:r>
        <w:r w:rsidRPr="00812EE9" w:rsidDel="00F46803">
          <w:rPr>
            <w:rFonts w:cstheme="majorBidi"/>
            <w:sz w:val="18"/>
            <w:szCs w:val="18"/>
          </w:rPr>
          <w:fldChar w:fldCharType="begin"/>
        </w:r>
        <w:r w:rsidRPr="00812EE9" w:rsidDel="00F46803">
          <w:rPr>
            <w:rFonts w:cstheme="majorBidi"/>
            <w:sz w:val="18"/>
            <w:szCs w:val="18"/>
          </w:rPr>
          <w:delInstrText xml:space="preserve"> SEQ </w:delInstrText>
        </w:r>
        <w:r w:rsidRPr="00812EE9" w:rsidDel="00F46803">
          <w:rPr>
            <w:rFonts w:cstheme="majorBidi" w:hint="eastAsia"/>
            <w:sz w:val="18"/>
            <w:szCs w:val="18"/>
          </w:rPr>
          <w:delInstrText>图</w:delInstrText>
        </w:r>
        <w:r w:rsidRPr="00812EE9" w:rsidDel="00F46803">
          <w:rPr>
            <w:rFonts w:cstheme="majorBidi"/>
            <w:sz w:val="18"/>
            <w:szCs w:val="18"/>
          </w:rPr>
          <w:delInstrText xml:space="preserve"> \* ARABIC </w:delInstrText>
        </w:r>
        <w:r w:rsidRPr="00812EE9" w:rsidDel="00F46803">
          <w:rPr>
            <w:rFonts w:cstheme="majorBidi"/>
            <w:sz w:val="18"/>
            <w:szCs w:val="18"/>
          </w:rPr>
          <w:fldChar w:fldCharType="separate"/>
        </w:r>
        <w:r w:rsidRPr="00812EE9" w:rsidDel="00F46803">
          <w:rPr>
            <w:rFonts w:cstheme="majorBidi"/>
            <w:sz w:val="18"/>
            <w:szCs w:val="18"/>
          </w:rPr>
          <w:delText>6</w:delText>
        </w:r>
        <w:r w:rsidRPr="00812EE9" w:rsidDel="00F46803">
          <w:rPr>
            <w:rFonts w:cstheme="majorBidi"/>
            <w:sz w:val="18"/>
            <w:szCs w:val="18"/>
          </w:rPr>
          <w:fldChar w:fldCharType="end"/>
        </w:r>
        <w:r w:rsidDel="00F46803">
          <w:rPr>
            <w:rFonts w:cstheme="majorBidi"/>
            <w:sz w:val="18"/>
            <w:szCs w:val="18"/>
          </w:rPr>
          <w:delText xml:space="preserve">. </w:delText>
        </w:r>
        <w:r w:rsidRPr="00812EE9" w:rsidDel="00F46803">
          <w:rPr>
            <w:rFonts w:cstheme="majorBidi" w:hint="eastAsia"/>
            <w:sz w:val="18"/>
            <w:szCs w:val="18"/>
          </w:rPr>
          <w:delText>不同初始位置对异质性</w:delText>
        </w:r>
        <w:r w:rsidR="00FB4B45" w:rsidDel="00F46803">
          <w:rPr>
            <w:rFonts w:cstheme="majorBidi" w:hint="eastAsia"/>
            <w:sz w:val="18"/>
            <w:szCs w:val="18"/>
          </w:rPr>
          <w:delText>群体</w:delText>
        </w:r>
        <w:r w:rsidRPr="00812EE9" w:rsidDel="00F46803">
          <w:rPr>
            <w:rFonts w:cstheme="majorBidi" w:hint="eastAsia"/>
            <w:sz w:val="18"/>
            <w:szCs w:val="18"/>
          </w:rPr>
          <w:delText>内智能体的活动影响</w:delText>
        </w:r>
      </w:del>
    </w:p>
    <w:p w14:paraId="6632AE10" w14:textId="48BD0EE7" w:rsidR="00B5059A" w:rsidDel="00F46803" w:rsidRDefault="00F2404A" w:rsidP="00812EE9">
      <w:pPr>
        <w:keepNext/>
        <w:jc w:val="center"/>
        <w:rPr>
          <w:del w:id="411" w:author="Liu xg" w:date="2021-06-23T11:05:00Z"/>
        </w:rPr>
      </w:pPr>
      <w:del w:id="412" w:author="Liu xg" w:date="2021-06-23T11:05:00Z">
        <w:r w:rsidRPr="00812EE9" w:rsidDel="00F46803">
          <w:rPr>
            <w:rFonts w:cstheme="majorBidi"/>
            <w:noProof/>
            <w:sz w:val="18"/>
            <w:szCs w:val="18"/>
          </w:rPr>
          <w:drawing>
            <wp:inline distT="0" distB="0" distL="0" distR="0" wp14:anchorId="4DFF3BEB" wp14:editId="53AA8142">
              <wp:extent cx="4510800" cy="2880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98" r="861" b="4477"/>
                      <a:stretch/>
                    </pic:blipFill>
                    <pic:spPr bwMode="auto">
                      <a:xfrm>
                        <a:off x="0" y="0"/>
                        <a:ext cx="4510800" cy="2880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321F478" w14:textId="6BF262F1" w:rsidR="00B5059A" w:rsidRPr="00007147" w:rsidDel="00F46803" w:rsidRDefault="00B5059A" w:rsidP="00B5059A">
      <w:pPr>
        <w:jc w:val="center"/>
        <w:rPr>
          <w:del w:id="413" w:author="Liu xg" w:date="2021-06-23T11:05:00Z"/>
          <w:rFonts w:cstheme="majorBidi"/>
          <w:sz w:val="18"/>
          <w:szCs w:val="18"/>
        </w:rPr>
      </w:pPr>
      <w:del w:id="414" w:author="Liu xg" w:date="2021-06-23T11:05:00Z">
        <w:r w:rsidRPr="00812EE9" w:rsidDel="00F46803">
          <w:rPr>
            <w:rFonts w:cstheme="majorBidi" w:hint="eastAsia"/>
            <w:sz w:val="18"/>
            <w:szCs w:val="18"/>
          </w:rPr>
          <w:delText>图</w:delText>
        </w:r>
        <w:r w:rsidRPr="00812EE9" w:rsidDel="00F46803">
          <w:rPr>
            <w:rFonts w:cstheme="majorBidi"/>
            <w:sz w:val="18"/>
            <w:szCs w:val="18"/>
          </w:rPr>
          <w:delText xml:space="preserve"> </w:delText>
        </w:r>
        <w:r w:rsidRPr="00812EE9" w:rsidDel="00F46803">
          <w:rPr>
            <w:rFonts w:cstheme="majorBidi"/>
            <w:sz w:val="18"/>
            <w:szCs w:val="18"/>
          </w:rPr>
          <w:fldChar w:fldCharType="begin"/>
        </w:r>
        <w:r w:rsidRPr="00812EE9" w:rsidDel="00F46803">
          <w:rPr>
            <w:rFonts w:cstheme="majorBidi"/>
            <w:sz w:val="18"/>
            <w:szCs w:val="18"/>
          </w:rPr>
          <w:delInstrText xml:space="preserve"> SEQ </w:delInstrText>
        </w:r>
        <w:r w:rsidRPr="00812EE9" w:rsidDel="00F46803">
          <w:rPr>
            <w:rFonts w:cstheme="majorBidi" w:hint="eastAsia"/>
            <w:sz w:val="18"/>
            <w:szCs w:val="18"/>
          </w:rPr>
          <w:delInstrText>图</w:delInstrText>
        </w:r>
        <w:r w:rsidRPr="00812EE9" w:rsidDel="00F46803">
          <w:rPr>
            <w:rFonts w:cstheme="majorBidi"/>
            <w:sz w:val="18"/>
            <w:szCs w:val="18"/>
          </w:rPr>
          <w:delInstrText xml:space="preserve"> \* ARABIC </w:delInstrText>
        </w:r>
        <w:r w:rsidRPr="00812EE9" w:rsidDel="00F46803">
          <w:rPr>
            <w:rFonts w:cstheme="majorBidi"/>
            <w:sz w:val="18"/>
            <w:szCs w:val="18"/>
          </w:rPr>
          <w:fldChar w:fldCharType="separate"/>
        </w:r>
        <w:r w:rsidRPr="00812EE9" w:rsidDel="00F46803">
          <w:rPr>
            <w:rFonts w:cstheme="majorBidi"/>
            <w:sz w:val="18"/>
            <w:szCs w:val="18"/>
          </w:rPr>
          <w:delText>7</w:delText>
        </w:r>
        <w:r w:rsidRPr="00812EE9" w:rsidDel="00F46803">
          <w:rPr>
            <w:rFonts w:cstheme="majorBidi"/>
            <w:sz w:val="18"/>
            <w:szCs w:val="18"/>
          </w:rPr>
          <w:fldChar w:fldCharType="end"/>
        </w:r>
        <w:r w:rsidRPr="00812EE9" w:rsidDel="00F46803">
          <w:rPr>
            <w:rFonts w:cstheme="majorBidi"/>
            <w:sz w:val="18"/>
            <w:szCs w:val="18"/>
          </w:rPr>
          <w:delText>.</w:delText>
        </w:r>
        <w:r w:rsidRPr="00B5059A" w:rsidDel="00F46803">
          <w:rPr>
            <w:rFonts w:cstheme="majorBidi"/>
            <w:sz w:val="18"/>
            <w:szCs w:val="18"/>
          </w:rPr>
          <w:delText xml:space="preserve"> </w:delText>
        </w:r>
        <w:r w:rsidRPr="00007147" w:rsidDel="00F46803">
          <w:rPr>
            <w:rFonts w:cstheme="majorBidi"/>
            <w:sz w:val="18"/>
            <w:szCs w:val="18"/>
          </w:rPr>
          <w:delText>Heterogeneous</w:delText>
        </w:r>
        <w:r w:rsidR="00FB4B45" w:rsidDel="00F46803">
          <w:rPr>
            <w:rFonts w:cstheme="majorBidi" w:hint="eastAsia"/>
            <w:sz w:val="18"/>
            <w:szCs w:val="18"/>
          </w:rPr>
          <w:delText>群体</w:delText>
        </w:r>
        <w:r w:rsidRPr="00007147" w:rsidDel="00F46803">
          <w:rPr>
            <w:rFonts w:cstheme="majorBidi" w:hint="eastAsia"/>
            <w:sz w:val="18"/>
            <w:szCs w:val="18"/>
          </w:rPr>
          <w:delText>在不同初始位置的收益比较</w:delText>
        </w:r>
      </w:del>
    </w:p>
    <w:p w14:paraId="02AD51FC" w14:textId="584C6A12" w:rsidR="00B048E9" w:rsidRPr="00B048E9" w:rsidDel="00F46803" w:rsidRDefault="007501DD" w:rsidP="00B5059A">
      <w:pPr>
        <w:rPr>
          <w:del w:id="415" w:author="Liu xg" w:date="2021-06-23T11:05:00Z"/>
        </w:rPr>
      </w:pPr>
      <w:del w:id="416" w:author="Liu xg" w:date="2021-06-23T11:05:00Z">
        <w:r w:rsidDel="00F46803">
          <w:rPr>
            <w:rFonts w:hint="eastAsia"/>
          </w:rPr>
          <w:delText>如</w:delText>
        </w:r>
        <w:r w:rsidR="00B048E9" w:rsidDel="00F46803">
          <w:rPr>
            <w:rFonts w:hint="eastAsia"/>
          </w:rPr>
          <w:delText>图</w:delText>
        </w:r>
        <w:r w:rsidR="00B048E9" w:rsidDel="00F46803">
          <w:rPr>
            <w:rFonts w:hint="eastAsia"/>
          </w:rPr>
          <w:delText>7</w:delText>
        </w:r>
        <w:r w:rsidDel="00F46803">
          <w:rPr>
            <w:rFonts w:hint="eastAsia"/>
          </w:rPr>
          <w:delText>所示，</w:delText>
        </w:r>
        <w:r w:rsidR="00B048E9" w:rsidRPr="00B048E9" w:rsidDel="00F46803">
          <w:rPr>
            <w:rFonts w:hint="eastAsia"/>
          </w:rPr>
          <w:delText>Heterogeneous</w:delText>
        </w:r>
        <w:r w:rsidR="00FB4B45" w:rsidDel="00F46803">
          <w:rPr>
            <w:rFonts w:hint="eastAsia"/>
          </w:rPr>
          <w:delText>群体</w:delText>
        </w:r>
        <w:r w:rsidR="00B048E9" w:rsidDel="00F46803">
          <w:rPr>
            <w:rFonts w:hint="eastAsia"/>
          </w:rPr>
          <w:delText>在不同初始位置所取得的总收益并没有明显的差异</w:delText>
        </w:r>
        <w:r w:rsidR="00216167" w:rsidDel="00F46803">
          <w:rPr>
            <w:rFonts w:hint="eastAsia"/>
          </w:rPr>
          <w:delText>。</w:delText>
        </w:r>
        <w:r w:rsidR="003C33AA" w:rsidDel="00F46803">
          <w:rPr>
            <w:rFonts w:hint="eastAsia"/>
          </w:rPr>
          <w:delText>无论个体的初始位置在任意位置，群体总收益都可以收敛到最优点</w:delText>
        </w:r>
        <w:r w:rsidR="00545011" w:rsidDel="00F46803">
          <w:rPr>
            <w:rFonts w:hint="eastAsia"/>
          </w:rPr>
          <w:delText>附近</w:delText>
        </w:r>
        <w:r w:rsidR="003C33AA" w:rsidDel="00F46803">
          <w:rPr>
            <w:rFonts w:hint="eastAsia"/>
          </w:rPr>
          <w:delText>。说明</w:delText>
        </w:r>
      </w:del>
      <w:del w:id="417" w:author="Liu xg" w:date="2021-06-21T20:16:00Z">
        <w:r w:rsidR="003C33AA" w:rsidDel="00BC36B0">
          <w:rPr>
            <w:rFonts w:hint="eastAsia"/>
          </w:rPr>
          <w:delText>动态</w:delText>
        </w:r>
        <w:r w:rsidR="00BC36B0" w:rsidDel="00BC36B0">
          <w:rPr>
            <w:rFonts w:hint="eastAsia"/>
          </w:rPr>
          <w:delText>学习率</w:delText>
        </w:r>
      </w:del>
      <w:del w:id="418" w:author="Liu xg" w:date="2021-06-23T11:05:00Z">
        <w:r w:rsidR="003C33AA" w:rsidDel="00F46803">
          <w:rPr>
            <w:rFonts w:hint="eastAsia"/>
          </w:rPr>
          <w:delText>是</w:delText>
        </w:r>
      </w:del>
      <w:del w:id="419" w:author="Liu xg" w:date="2021-06-21T20:17:00Z">
        <w:r w:rsidR="003C33AA" w:rsidDel="00BF2818">
          <w:rPr>
            <w:rFonts w:hint="eastAsia"/>
          </w:rPr>
          <w:delText>促使</w:delText>
        </w:r>
      </w:del>
      <w:del w:id="420" w:author="Liu xg" w:date="2021-06-23T11:05:00Z">
        <w:r w:rsidR="003C33AA" w:rsidDel="00F46803">
          <w:rPr>
            <w:rFonts w:hint="eastAsia"/>
          </w:rPr>
          <w:delText>群体形成分工合作的关键因素</w:delText>
        </w:r>
        <w:r w:rsidR="00366FC1" w:rsidDel="00F46803">
          <w:rPr>
            <w:rFonts w:hint="eastAsia"/>
          </w:rPr>
          <w:delText>，</w:delText>
        </w:r>
        <w:r w:rsidR="003C33AA" w:rsidDel="00F46803">
          <w:rPr>
            <w:rFonts w:hint="eastAsia"/>
          </w:rPr>
          <w:delText>它</w:delText>
        </w:r>
        <w:r w:rsidR="00B048E9" w:rsidRPr="00007147" w:rsidDel="00F46803">
          <w:rPr>
            <w:rFonts w:hint="eastAsia"/>
          </w:rPr>
          <w:delText>促使</w:delText>
        </w:r>
        <w:r w:rsidR="00AA302E" w:rsidDel="00F46803">
          <w:rPr>
            <w:rFonts w:hint="eastAsia"/>
          </w:rPr>
          <w:delText>智能体</w:delText>
        </w:r>
        <w:r w:rsidR="00B048E9" w:rsidRPr="00007147" w:rsidDel="00F46803">
          <w:rPr>
            <w:rFonts w:hint="eastAsia"/>
          </w:rPr>
          <w:delText>通过</w:delText>
        </w:r>
        <w:r w:rsidRPr="00007147" w:rsidDel="00F46803">
          <w:delText>Exploration</w:delText>
        </w:r>
        <w:r w:rsidR="00B048E9" w:rsidRPr="00007147" w:rsidDel="00F46803">
          <w:rPr>
            <w:rFonts w:hint="eastAsia"/>
          </w:rPr>
          <w:delText>仅去采集满足自身需求量的资源</w:delText>
        </w:r>
        <w:r w:rsidR="00FB4B45" w:rsidDel="00F46803">
          <w:rPr>
            <w:rFonts w:hint="eastAsia"/>
          </w:rPr>
          <w:delText>，进而形成群体的分工合作。</w:delText>
        </w:r>
      </w:del>
    </w:p>
    <w:p w14:paraId="69241C64" w14:textId="068E1D38" w:rsidR="002430DD" w:rsidRPr="00767240" w:rsidDel="00F46803" w:rsidRDefault="002430DD">
      <w:pPr>
        <w:rPr>
          <w:del w:id="421" w:author="Liu xg" w:date="2021-06-23T11:05:00Z"/>
        </w:rPr>
      </w:pPr>
    </w:p>
    <w:p w14:paraId="4A50F8CF" w14:textId="0BE52216" w:rsidR="00F74635" w:rsidRPr="00812EE9" w:rsidRDefault="00E22876" w:rsidP="00295E6B">
      <w:pPr>
        <w:pStyle w:val="2"/>
        <w:rPr>
          <w:rFonts w:ascii="Times New Roman" w:hAnsi="Times New Roman"/>
        </w:rPr>
      </w:pPr>
      <w:r w:rsidRPr="00812EE9">
        <w:rPr>
          <w:rFonts w:ascii="Times New Roman" w:hAnsi="Times New Roman"/>
        </w:rPr>
        <w:t>5</w:t>
      </w:r>
      <w:r w:rsidR="00F74635" w:rsidRPr="00812EE9">
        <w:rPr>
          <w:rFonts w:ascii="Times New Roman" w:hAnsi="Times New Roman"/>
        </w:rPr>
        <w:t xml:space="preserve"> </w:t>
      </w:r>
      <w:r w:rsidR="00C30E5C" w:rsidRPr="00812EE9">
        <w:rPr>
          <w:rFonts w:ascii="Times New Roman" w:hAnsi="Times New Roman" w:hint="eastAsia"/>
        </w:rPr>
        <w:t>结论</w:t>
      </w:r>
    </w:p>
    <w:p w14:paraId="7EAC6BF9" w14:textId="390D0445" w:rsidR="00965125" w:rsidRPr="00965125" w:rsidRDefault="00965125" w:rsidP="00E44EA1">
      <w:pPr>
        <w:rPr>
          <w:ins w:id="422" w:author="Liu xg" w:date="2021-06-25T10:15:00Z"/>
          <w:u w:val="single"/>
          <w:rPrChange w:id="423" w:author="Liu xg" w:date="2021-06-25T10:15:00Z">
            <w:rPr>
              <w:ins w:id="424" w:author="Liu xg" w:date="2021-06-25T10:15:00Z"/>
            </w:rPr>
          </w:rPrChange>
        </w:rPr>
      </w:pPr>
      <w:bookmarkStart w:id="425" w:name="_Hlk74422347"/>
      <w:ins w:id="426" w:author="Liu xg" w:date="2021-06-25T10:15:00Z">
        <w:r w:rsidRPr="00965125">
          <w:rPr>
            <w:rFonts w:hint="eastAsia"/>
            <w:u w:val="single"/>
            <w:rPrChange w:id="427" w:author="Liu xg" w:date="2021-06-25T10:15:00Z">
              <w:rPr>
                <w:rFonts w:hint="eastAsia"/>
              </w:rPr>
            </w:rPrChange>
          </w:rPr>
          <w:t>边际价值理论提出人对物品的欲望会随其不断被满足而递减。如果供给无限则欲望可能减至零甚至产生负效用，即达到饱和甚至厌恶的状态。于是，物品的边际效用递减，从而它的价值会随供给增加会随之减少甚至消失。</w:t>
        </w:r>
      </w:ins>
    </w:p>
    <w:p w14:paraId="37B71A61" w14:textId="49F93F30" w:rsidR="00965125" w:rsidRPr="00767240" w:rsidRDefault="00965125" w:rsidP="00E44EA1">
      <w:r w:rsidRPr="00B5059A">
        <w:rPr>
          <w:rFonts w:hint="eastAsia"/>
        </w:rPr>
        <w:t>基于边际价值理论我们提出了一个通过</w:t>
      </w:r>
      <w:proofErr w:type="gramStart"/>
      <w:r w:rsidRPr="00B5059A">
        <w:rPr>
          <w:rFonts w:hint="eastAsia"/>
        </w:rPr>
        <w:t>平衡利用</w:t>
      </w:r>
      <w:proofErr w:type="gramEnd"/>
      <w:r w:rsidRPr="00767240">
        <w:rPr>
          <w:rFonts w:hint="eastAsia"/>
        </w:rPr>
        <w:t>-</w:t>
      </w:r>
      <w:r w:rsidRPr="00767240">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w:t>
      </w:r>
      <w:proofErr w:type="gramStart"/>
      <w:r w:rsidRPr="00767240">
        <w:rPr>
          <w:rFonts w:hint="eastAsia"/>
        </w:rPr>
        <w:t>如各个</w:t>
      </w:r>
      <w:proofErr w:type="gramEnd"/>
      <w:r w:rsidRPr="00767240">
        <w:rPr>
          <w:rFonts w:hint="eastAsia"/>
        </w:rPr>
        <w:t>智能体的目标收益的异质性，是形成合作行为的关键。这个结论与</w:t>
      </w:r>
      <w:r w:rsidRPr="00767240">
        <w:rPr>
          <w:rFonts w:hint="eastAsia"/>
        </w:rPr>
        <w:t>McAvoy</w:t>
      </w:r>
      <w:del w:id="428" w:author="Liu xg" w:date="2021-06-25T18:24:00Z">
        <w:r w:rsidR="009C0C3C" w:rsidDel="009C0C3C">
          <w:fldChar w:fldCharType="begin"/>
        </w:r>
        <w:r w:rsidR="009C0C3C" w:rsidDel="009C0C3C">
          <w:delInstrText xml:space="preserve"> ADDIN EN.CITE &lt;EndNote&gt;&lt;Cite&gt;&lt;Author&gt;Mcavoy&lt;/Author&gt;&lt;Year&gt;2020&lt;/Year&gt;&lt;RecNum&gt;20&lt;/RecNum&gt;&lt;DisplayText&gt;[18]&lt;/DisplayText&gt;&lt;record&gt;&lt;rec-number&gt;20&lt;/rec-number&gt;&lt;foreign-keys&gt;&lt;key app="EN" db-id="spa92zax4f9exlez50t5adxd22zxvwaafwtr" timestamp="1624616633"&gt;20&lt;/key&gt;&lt;/foreign-keys&gt;&lt;ref-type name="Journal Article"&gt;17&lt;/ref-type&gt;&lt;contributors&gt;&lt;authors&gt;&lt;author&gt;Mcavoy, A.&lt;/author&gt;&lt;author&gt;Allen, B.&lt;/author&gt;&lt;author&gt;Nowak, M. A.&lt;/author&gt;&lt;/authors&gt;&lt;/contributors&gt;&lt;titles&gt;&lt;title&gt;Social goods dilemmas in heterogeneous societies&lt;/title&gt;&lt;secondary-title&gt;Nature Human Behaviour&lt;/secondary-title&gt;&lt;/titles&gt;&lt;periodical&gt;&lt;full-title&gt;Nature Human Behaviour&lt;/full-title&gt;&lt;/periodical&gt;&lt;pages&gt;1-13&lt;/pages&gt;&lt;volume&gt;4&lt;/volume&gt;&lt;number&gt;8&lt;/number&gt;&lt;dates&gt;&lt;year&gt;2020&lt;/year&gt;&lt;/dates&gt;&lt;urls&gt;&lt;/urls&gt;&lt;/record&gt;&lt;/Cite&gt;&lt;/EndNote&gt;</w:delInstrText>
        </w:r>
        <w:r w:rsidR="009C0C3C" w:rsidDel="009C0C3C">
          <w:fldChar w:fldCharType="separate"/>
        </w:r>
        <w:r w:rsidR="009C0C3C" w:rsidDel="009C0C3C">
          <w:rPr>
            <w:noProof/>
          </w:rPr>
          <w:delText>[18]</w:delText>
        </w:r>
        <w:r w:rsidR="009C0C3C" w:rsidDel="009C0C3C">
          <w:fldChar w:fldCharType="end"/>
        </w:r>
      </w:del>
      <w:r w:rsidRPr="00767240">
        <w:rPr>
          <w:rFonts w:hint="eastAsia"/>
        </w:rPr>
        <w:t>等（</w:t>
      </w:r>
      <w:r w:rsidRPr="00767240">
        <w:rPr>
          <w:rFonts w:hint="eastAsia"/>
        </w:rPr>
        <w:t>2020</w:t>
      </w:r>
      <w:r w:rsidRPr="00767240">
        <w:rPr>
          <w:rFonts w:hint="eastAsia"/>
        </w:rPr>
        <w:t>）和</w:t>
      </w:r>
      <w:r w:rsidRPr="00767240">
        <w:rPr>
          <w:rFonts w:hint="eastAsia"/>
        </w:rPr>
        <w:t>McKee</w:t>
      </w:r>
      <w:r w:rsidRPr="00767240">
        <w:rPr>
          <w:rFonts w:hint="eastAsia"/>
        </w:rPr>
        <w:t>等（</w:t>
      </w:r>
      <w:r w:rsidRPr="00767240">
        <w:rPr>
          <w:rFonts w:hint="eastAsia"/>
        </w:rPr>
        <w:t>2020</w:t>
      </w:r>
      <w:r w:rsidRPr="00767240">
        <w:rPr>
          <w:rFonts w:hint="eastAsia"/>
        </w:rPr>
        <w:t>）</w:t>
      </w:r>
      <w:ins w:id="429" w:author="Liu xg" w:date="2021-06-25T18:24:00Z">
        <w:r w:rsidR="009C0C3C">
          <w:fldChar w:fldCharType="begin"/>
        </w:r>
        <w:r w:rsidR="009C0C3C">
          <w:instrText xml:space="preserve"> ADDIN EN.CITE &lt;EndNote&gt;&lt;Cite&gt;&lt;Author&gt;Mcavoy&lt;/Author&gt;&lt;Year&gt;2020&lt;/Year&gt;&lt;RecNum&gt;20&lt;/RecNum&gt;&lt;DisplayText&gt;[18]&lt;/DisplayText&gt;&lt;record&gt;&lt;rec-number&gt;20&lt;/rec-number&gt;&lt;foreign-keys&gt;&lt;key app="EN" db-id="spa92zax4f9exlez50t5adxd22zxvwaafwtr" timestamp="1624616633"&gt;20&lt;/key&gt;&lt;/foreign-keys&gt;&lt;ref-type name="Journal Article"&gt;17&lt;/ref-type&gt;&lt;contributors&gt;&lt;authors&gt;&lt;author&gt;Mcavoy, A.&lt;/author&gt;&lt;author&gt;Allen, B.&lt;/author&gt;&lt;author&gt;Nowak, M. A.&lt;/author&gt;&lt;/authors&gt;&lt;/contributors&gt;&lt;titles&gt;&lt;title&gt;Social goods dilemmas in heterogeneous societies&lt;/title&gt;&lt;secondary-title&gt;Nature Human Behaviour&lt;/secondary-title&gt;&lt;/titles&gt;&lt;periodical&gt;&lt;full-title&gt;Nature Human Behaviour&lt;/full-title&gt;&lt;/periodical&gt;&lt;pages&gt;1-13&lt;/pages&gt;&lt;volume&gt;4&lt;/volume&gt;&lt;number&gt;8&lt;/number&gt;&lt;dates&gt;&lt;year&gt;2020&lt;/year&gt;&lt;/dates&gt;&lt;urls&gt;&lt;/urls&gt;&lt;/record&gt;&lt;/Cite&gt;&lt;/EndNote&gt;</w:instrText>
        </w:r>
        <w:r w:rsidR="009C0C3C">
          <w:fldChar w:fldCharType="separate"/>
        </w:r>
        <w:r w:rsidR="009C0C3C">
          <w:rPr>
            <w:noProof/>
          </w:rPr>
          <w:t>[18]</w:t>
        </w:r>
        <w:r w:rsidR="009C0C3C">
          <w:fldChar w:fldCharType="end"/>
        </w:r>
      </w:ins>
      <w:r w:rsidRPr="00767240">
        <w:rPr>
          <w:rFonts w:hint="eastAsia"/>
        </w:rPr>
        <w:t>最近的研究结果类似，他们发现智能体连接数量的异质性和社会偏好的异质性，能促进智能体社会行为的形成。我们的研究结果进一步揭示，其它类型的异质性，如本文设定的各个智能</w:t>
      </w:r>
      <w:proofErr w:type="gramStart"/>
      <w:r w:rsidRPr="00767240">
        <w:rPr>
          <w:rFonts w:hint="eastAsia"/>
        </w:rPr>
        <w:t>体目标</w:t>
      </w:r>
      <w:proofErr w:type="gramEnd"/>
      <w:r w:rsidRPr="00767240">
        <w:rPr>
          <w:rFonts w:hint="eastAsia"/>
        </w:rPr>
        <w:t>需求的异质性，也能促进智能体间合作行为的形成。在此基础上，我们推断也许还存在其它可以促进智能体形成合作行为的异质性参数，这一点值得后续更为深入的理论与实验研究。</w:t>
      </w:r>
    </w:p>
    <w:p w14:paraId="067BDCE0" w14:textId="77777777" w:rsidR="00965125" w:rsidRPr="00767240" w:rsidDel="0050378F" w:rsidRDefault="00965125" w:rsidP="00E44EA1">
      <w:pPr>
        <w:rPr>
          <w:del w:id="430" w:author="Liu xg" w:date="2021-06-23T11:07:00Z"/>
        </w:rPr>
      </w:pPr>
    </w:p>
    <w:p w14:paraId="58D5247D" w14:textId="77777777" w:rsidR="00965125" w:rsidRPr="00767240" w:rsidDel="0050378F" w:rsidRDefault="00965125" w:rsidP="00E44EA1">
      <w:pPr>
        <w:rPr>
          <w:del w:id="431" w:author="Liu xg" w:date="2021-06-23T11:07:00Z"/>
        </w:rPr>
      </w:pPr>
      <w:del w:id="432" w:author="Liu xg" w:date="2021-06-23T11:07:00Z">
        <w:r w:rsidRPr="00767240" w:rsidDel="0050378F">
          <w:rPr>
            <w:rFonts w:hint="eastAsia"/>
          </w:rPr>
          <w:delText>我们的结果同时还表明，对于跨期社会困境问题，形成智能体间合作的策略还与智能体的初始位置</w:delText>
        </w:r>
        <w:r w:rsidDel="0050378F">
          <w:rPr>
            <w:rFonts w:hint="eastAsia"/>
          </w:rPr>
          <w:delText>分布没有必然的联系</w:delText>
        </w:r>
        <w:r w:rsidRPr="00767240" w:rsidDel="0050378F">
          <w:rPr>
            <w:rFonts w:hint="eastAsia"/>
          </w:rPr>
          <w:delText>。</w:delText>
        </w:r>
        <w:r w:rsidDel="0050378F">
          <w:rPr>
            <w:rFonts w:hint="eastAsia"/>
          </w:rPr>
          <w:delText>智能体在任意的初始位置都可以通过</w:delText>
        </w:r>
        <w:r w:rsidRPr="00007147" w:rsidDel="0050378F">
          <w:rPr>
            <w:rFonts w:hint="eastAsia"/>
          </w:rPr>
          <w:delText>Exploration</w:delText>
        </w:r>
        <w:r w:rsidDel="0050378F">
          <w:rPr>
            <w:rFonts w:hint="eastAsia"/>
          </w:rPr>
          <w:delText>提高对环境的认识，动态学习率会使智能体调整自身的策略达到最优的</w:delText>
        </w:r>
        <w:r w:rsidRPr="00007147" w:rsidDel="0050378F">
          <w:rPr>
            <w:rFonts w:hint="eastAsia"/>
          </w:rPr>
          <w:delText>Exploitation</w:delText>
        </w:r>
        <w:r w:rsidDel="0050378F">
          <w:rPr>
            <w:rFonts w:hint="eastAsia"/>
          </w:rPr>
          <w:delText>，进而形成群体的分工合作。</w:delText>
        </w:r>
      </w:del>
    </w:p>
    <w:p w14:paraId="03E5A236" w14:textId="77777777" w:rsidR="00965125" w:rsidRPr="00767240" w:rsidRDefault="00965125" w:rsidP="00E44EA1"/>
    <w:p w14:paraId="1B8C9A15" w14:textId="77777777" w:rsidR="00965125" w:rsidRPr="00767240" w:rsidRDefault="00965125" w:rsidP="00E44EA1">
      <w:r w:rsidRPr="00767240">
        <w:rPr>
          <w:rFonts w:hint="eastAsia"/>
        </w:rPr>
        <w:t>我们研究的一个主要不足之处在于，设计的智能</w:t>
      </w:r>
      <w:proofErr w:type="gramStart"/>
      <w:r w:rsidRPr="00767240">
        <w:rPr>
          <w:rFonts w:hint="eastAsia"/>
        </w:rPr>
        <w:t>体学习</w:t>
      </w:r>
      <w:proofErr w:type="gramEnd"/>
      <w:r w:rsidRPr="00767240">
        <w:rPr>
          <w:rFonts w:hint="eastAsia"/>
        </w:rPr>
        <w:t>算法并没有考虑智能体间直接的互动和交互。智能体间通过一个时间段内总收益来产生相互的影响。对某个智能体而言，如果群体内的其它智能</w:t>
      </w:r>
      <w:proofErr w:type="gramStart"/>
      <w:r w:rsidRPr="00767240">
        <w:rPr>
          <w:rFonts w:hint="eastAsia"/>
        </w:rPr>
        <w:t>体行为</w:t>
      </w:r>
      <w:proofErr w:type="gramEnd"/>
      <w:r w:rsidRPr="00767240">
        <w:rPr>
          <w:rFonts w:hint="eastAsia"/>
        </w:rPr>
        <w:t>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w:t>
      </w:r>
      <w:proofErr w:type="gramStart"/>
      <w:r w:rsidRPr="00767240">
        <w:rPr>
          <w:rFonts w:hint="eastAsia"/>
        </w:rPr>
        <w:t>体行为</w:t>
      </w:r>
      <w:proofErr w:type="gramEnd"/>
      <w:r w:rsidRPr="00767240">
        <w:rPr>
          <w:rFonts w:hint="eastAsia"/>
        </w:rPr>
        <w:t>都是亲社会性，他们的行为也会间接引起了该智能</w:t>
      </w:r>
      <w:proofErr w:type="gramStart"/>
      <w:r w:rsidRPr="00767240">
        <w:rPr>
          <w:rFonts w:hint="eastAsia"/>
        </w:rPr>
        <w:t>体利用</w:t>
      </w:r>
      <w:proofErr w:type="gramEnd"/>
      <w:r w:rsidRPr="00767240">
        <w:rPr>
          <w:rFonts w:hint="eastAsia"/>
        </w:rPr>
        <w:t>和探索策略的变化。我们将在后续研究考虑，在算法中增加智能体间交互的参数。</w:t>
      </w:r>
    </w:p>
    <w:p w14:paraId="7BFFCE66" w14:textId="77777777" w:rsidR="00965125" w:rsidRPr="00767240" w:rsidRDefault="00965125" w:rsidP="00E44EA1"/>
    <w:p w14:paraId="1F9E16CB" w14:textId="77777777" w:rsidR="00965125" w:rsidRPr="00767240" w:rsidDel="00305EF4" w:rsidRDefault="00965125" w:rsidP="00E44EA1">
      <w:pPr>
        <w:rPr>
          <w:del w:id="433" w:author="Liu xg" w:date="2021-06-23T17:44:00Z"/>
        </w:rPr>
      </w:pPr>
      <w:r w:rsidRPr="00767240">
        <w:rPr>
          <w:rFonts w:hint="eastAsia"/>
        </w:rPr>
        <w:t>需要特别指出，我们只是在跨期社会困境中验证了智能体通过调整利用与探索策略来形成合</w:t>
      </w:r>
      <w:r w:rsidRPr="00767240">
        <w:rPr>
          <w:rFonts w:hint="eastAsia"/>
        </w:rPr>
        <w:lastRenderedPageBreak/>
        <w:t>作，对于其它类型的社会困境问题能否得到同样的结论还需要进一步的验证。</w:t>
      </w:r>
    </w:p>
    <w:bookmarkEnd w:id="425"/>
    <w:p w14:paraId="01DC93D5" w14:textId="77777777" w:rsidR="00452A72" w:rsidRDefault="00452A72" w:rsidP="00F2375E"/>
    <w:p w14:paraId="12D8B367" w14:textId="77777777" w:rsidR="00452A72" w:rsidRDefault="00452A72" w:rsidP="00F2375E"/>
    <w:p w14:paraId="01FDCD06" w14:textId="77777777" w:rsidR="009C0C3C" w:rsidRPr="009C0C3C" w:rsidRDefault="00452A72" w:rsidP="009C0C3C">
      <w:pPr>
        <w:pStyle w:val="EndNoteBibliography"/>
        <w:ind w:left="720" w:hanging="720"/>
      </w:pPr>
      <w:r>
        <w:fldChar w:fldCharType="begin"/>
      </w:r>
      <w:r>
        <w:instrText xml:space="preserve"> ADDIN EN.REFLIST </w:instrText>
      </w:r>
      <w:r>
        <w:fldChar w:fldCharType="separate"/>
      </w:r>
      <w:r w:rsidR="009C0C3C" w:rsidRPr="009C0C3C">
        <w:t>[1]</w:t>
      </w:r>
      <w:r w:rsidR="009C0C3C" w:rsidRPr="009C0C3C">
        <w:tab/>
        <w:t xml:space="preserve">Komorita, Samuel, S., Parks, Craig, and D., "Interpersonal relations: Mixed-motive interaction," </w:t>
      </w:r>
      <w:r w:rsidR="009C0C3C" w:rsidRPr="009C0C3C">
        <w:rPr>
          <w:i/>
        </w:rPr>
        <w:t xml:space="preserve">Annual Review of Psychology, </w:t>
      </w:r>
      <w:r w:rsidR="009C0C3C" w:rsidRPr="009C0C3C">
        <w:t>1995.</w:t>
      </w:r>
    </w:p>
    <w:p w14:paraId="476367DC" w14:textId="77777777" w:rsidR="009C0C3C" w:rsidRPr="009C0C3C" w:rsidRDefault="009C0C3C" w:rsidP="009C0C3C">
      <w:pPr>
        <w:pStyle w:val="EndNoteBibliography"/>
        <w:ind w:left="720" w:hanging="720"/>
      </w:pPr>
      <w:r w:rsidRPr="009C0C3C">
        <w:t>[2]</w:t>
      </w:r>
      <w:r w:rsidRPr="009C0C3C">
        <w:tab/>
        <w:t xml:space="preserve">R. Axelrod and W. D. Hamilton, "The evolution of cooperation," </w:t>
      </w:r>
      <w:r w:rsidRPr="009C0C3C">
        <w:rPr>
          <w:i/>
        </w:rPr>
        <w:t xml:space="preserve">Quarterly Review of Biology, </w:t>
      </w:r>
      <w:r w:rsidRPr="009C0C3C">
        <w:t>vol. 79, no. 2, pp. 135-160, 1981.</w:t>
      </w:r>
    </w:p>
    <w:p w14:paraId="111414B4" w14:textId="77777777" w:rsidR="009C0C3C" w:rsidRPr="009C0C3C" w:rsidRDefault="009C0C3C" w:rsidP="009C0C3C">
      <w:pPr>
        <w:pStyle w:val="EndNoteBibliography"/>
        <w:ind w:left="720" w:hanging="720"/>
      </w:pPr>
      <w:r w:rsidRPr="009C0C3C">
        <w:t>[3]</w:t>
      </w:r>
      <w:r w:rsidRPr="009C0C3C">
        <w:tab/>
        <w:t xml:space="preserve">M. Nowak, "Five Rules for the Evolution of Cooperation," </w:t>
      </w:r>
      <w:r w:rsidRPr="009C0C3C">
        <w:rPr>
          <w:i/>
        </w:rPr>
        <w:t xml:space="preserve">Science, </w:t>
      </w:r>
      <w:r w:rsidRPr="009C0C3C">
        <w:t>vol. 314, no. 5805, pp. 1560-1563, 2006.</w:t>
      </w:r>
    </w:p>
    <w:p w14:paraId="06702640" w14:textId="77777777" w:rsidR="009C0C3C" w:rsidRPr="009C0C3C" w:rsidRDefault="009C0C3C" w:rsidP="009C0C3C">
      <w:pPr>
        <w:pStyle w:val="EndNoteBibliography"/>
        <w:ind w:left="720" w:hanging="720"/>
      </w:pPr>
      <w:r w:rsidRPr="009C0C3C">
        <w:t>[4]</w:t>
      </w:r>
      <w:r w:rsidRPr="009C0C3C">
        <w:tab/>
        <w:t xml:space="preserve">S. Gaechter and E. Fehr, "Altruistic Punishment in Humans," </w:t>
      </w:r>
      <w:r w:rsidRPr="009C0C3C">
        <w:rPr>
          <w:i/>
        </w:rPr>
        <w:t xml:space="preserve">Nature, </w:t>
      </w:r>
      <w:r w:rsidRPr="009C0C3C">
        <w:t>1997.</w:t>
      </w:r>
    </w:p>
    <w:p w14:paraId="2F1CE974" w14:textId="77777777" w:rsidR="009C0C3C" w:rsidRPr="009C0C3C" w:rsidRDefault="009C0C3C" w:rsidP="009C0C3C">
      <w:pPr>
        <w:pStyle w:val="EndNoteBibliography"/>
        <w:ind w:left="720" w:hanging="720"/>
      </w:pPr>
      <w:r w:rsidRPr="009C0C3C">
        <w:t>[5]</w:t>
      </w:r>
      <w:r w:rsidRPr="009C0C3C">
        <w:tab/>
        <w:t xml:space="preserve"> P. Sequeira, F. S. Melo, P. Rui, and A. Paiva, "Emerging social awareness: Exploring intrinsic motivation in multiagent learning," in </w:t>
      </w:r>
      <w:r w:rsidRPr="009C0C3C">
        <w:rPr>
          <w:i/>
        </w:rPr>
        <w:t>Development and Learning (ICDL), 2011 IEEE International Conference on</w:t>
      </w:r>
      <w:r w:rsidRPr="009C0C3C">
        <w:t xml:space="preserve">, 2011. </w:t>
      </w:r>
    </w:p>
    <w:p w14:paraId="17806071" w14:textId="77777777" w:rsidR="009C0C3C" w:rsidRPr="009C0C3C" w:rsidRDefault="009C0C3C" w:rsidP="009C0C3C">
      <w:pPr>
        <w:pStyle w:val="EndNoteBibliography"/>
        <w:ind w:left="720" w:hanging="720"/>
      </w:pPr>
      <w:r w:rsidRPr="009C0C3C">
        <w:t>[6]</w:t>
      </w:r>
      <w:r w:rsidRPr="009C0C3C">
        <w:tab/>
        <w:t>J. Foerster, G. Farquhar, T. Afouras, N. Nardelli, and S. Whiteson, "Counterfactual Multi-Agent Policy Gradients," 2017.</w:t>
      </w:r>
    </w:p>
    <w:p w14:paraId="386526A5" w14:textId="77777777" w:rsidR="009C0C3C" w:rsidRPr="009C0C3C" w:rsidRDefault="009C0C3C" w:rsidP="009C0C3C">
      <w:pPr>
        <w:pStyle w:val="EndNoteBibliography"/>
        <w:ind w:left="720" w:hanging="720"/>
      </w:pPr>
      <w:r w:rsidRPr="009C0C3C">
        <w:t>[7]</w:t>
      </w:r>
      <w:r w:rsidRPr="009C0C3C">
        <w:tab/>
        <w:t>A. Peysakhovich and A. Lerer, "Prosocial learning agents solve generalized Stag Hunts better than selfish ones," 2017.</w:t>
      </w:r>
    </w:p>
    <w:p w14:paraId="2073D36D" w14:textId="77777777" w:rsidR="009C0C3C" w:rsidRPr="009C0C3C" w:rsidRDefault="009C0C3C" w:rsidP="009C0C3C">
      <w:pPr>
        <w:pStyle w:val="EndNoteBibliography"/>
        <w:ind w:left="720" w:hanging="720"/>
      </w:pPr>
      <w:r w:rsidRPr="009C0C3C">
        <w:t>[8]</w:t>
      </w:r>
      <w:r w:rsidRPr="009C0C3C">
        <w:tab/>
        <w:t xml:space="preserve"> E. Hughes, J. Z. Leibo, M. Phillips, K. Tuyls, and T. G Ra Epel, "Inequity aversion improves cooperation in intertemporal social dilemmas," in </w:t>
      </w:r>
      <w:r w:rsidRPr="009C0C3C">
        <w:rPr>
          <w:i/>
        </w:rPr>
        <w:t>The 32nd Conference on Neural Information Processing Systems (NIPS)</w:t>
      </w:r>
      <w:r w:rsidRPr="009C0C3C">
        <w:t xml:space="preserve">, 2018. </w:t>
      </w:r>
    </w:p>
    <w:p w14:paraId="312A9DBC" w14:textId="77777777" w:rsidR="009C0C3C" w:rsidRPr="009C0C3C" w:rsidRDefault="009C0C3C" w:rsidP="009C0C3C">
      <w:pPr>
        <w:pStyle w:val="EndNoteBibliography"/>
        <w:ind w:left="720" w:hanging="720"/>
      </w:pPr>
      <w:r w:rsidRPr="009C0C3C">
        <w:t>[9]</w:t>
      </w:r>
      <w:r w:rsidRPr="009C0C3C">
        <w:tab/>
        <w:t>N. Jaques</w:t>
      </w:r>
      <w:r w:rsidRPr="009C0C3C">
        <w:rPr>
          <w:i/>
        </w:rPr>
        <w:t xml:space="preserve"> et al.</w:t>
      </w:r>
      <w:r w:rsidRPr="009C0C3C">
        <w:t>, "Social Influence as Intrinsic Motivation for Multi-Agent Deep Reinforcement Learning," 2018.</w:t>
      </w:r>
    </w:p>
    <w:p w14:paraId="2FD94E7F" w14:textId="77777777" w:rsidR="009C0C3C" w:rsidRPr="009C0C3C" w:rsidRDefault="009C0C3C" w:rsidP="009C0C3C">
      <w:pPr>
        <w:pStyle w:val="EndNoteBibliography"/>
        <w:ind w:left="720" w:hanging="720"/>
      </w:pPr>
      <w:r w:rsidRPr="009C0C3C">
        <w:t>[10]</w:t>
      </w:r>
      <w:r w:rsidRPr="009C0C3C">
        <w:tab/>
        <w:t>J. X. Wang, E. Hughes, C. Fernando, W. M. Czarnecki, and J. Z. Leibo, "Evolving intrinsic motivations for altruistic behavior," 2018.</w:t>
      </w:r>
    </w:p>
    <w:p w14:paraId="62980C8B" w14:textId="77777777" w:rsidR="009C0C3C" w:rsidRPr="009C0C3C" w:rsidRDefault="009C0C3C" w:rsidP="009C0C3C">
      <w:pPr>
        <w:pStyle w:val="EndNoteBibliography"/>
        <w:ind w:left="720" w:hanging="720"/>
      </w:pPr>
      <w:r w:rsidRPr="009C0C3C">
        <w:t>[11]</w:t>
      </w:r>
      <w:r w:rsidRPr="009C0C3C">
        <w:tab/>
        <w:t>S. Khadka, S. Majumdar, T. Nassar, Z. Dwiel, and K. Tumer, "Collaborative Evolutionary Reinforcement Learning," 2019.</w:t>
      </w:r>
    </w:p>
    <w:p w14:paraId="5B01B41E" w14:textId="77777777" w:rsidR="009C0C3C" w:rsidRPr="009C0C3C" w:rsidRDefault="009C0C3C" w:rsidP="009C0C3C">
      <w:pPr>
        <w:pStyle w:val="EndNoteBibliography"/>
        <w:ind w:left="720" w:hanging="720"/>
      </w:pPr>
      <w:r w:rsidRPr="009C0C3C">
        <w:t>[12]</w:t>
      </w:r>
      <w:r w:rsidRPr="009C0C3C">
        <w:tab/>
        <w:t>P. Badjatiya, M. Sarkar, A. Sinha, S. Singh, and B. Krishnamurthy, "Inducing Cooperation in Multi-Agent Games Through Status-Quo Loss," 2020.</w:t>
      </w:r>
    </w:p>
    <w:p w14:paraId="011342C8" w14:textId="77777777" w:rsidR="009C0C3C" w:rsidRPr="009C0C3C" w:rsidRDefault="009C0C3C" w:rsidP="009C0C3C">
      <w:pPr>
        <w:pStyle w:val="EndNoteBibliography"/>
        <w:ind w:left="720" w:hanging="720"/>
      </w:pPr>
      <w:r w:rsidRPr="009C0C3C">
        <w:t>[13]</w:t>
      </w:r>
      <w:r w:rsidRPr="009C0C3C">
        <w:tab/>
        <w:t xml:space="preserve">K. R. McKee, I. Gemp, B. McWilliams, E. A. Duéñez-Guzmán, E. Hughes, and J. Z. Leibo, "Social diversity and social preferences in mixed-motive reinforcement learning," </w:t>
      </w:r>
      <w:r w:rsidRPr="009C0C3C">
        <w:rPr>
          <w:i/>
        </w:rPr>
        <w:t xml:space="preserve">arXiv preprint arXiv:2002.02325, </w:t>
      </w:r>
      <w:r w:rsidRPr="009C0C3C">
        <w:t>2020.</w:t>
      </w:r>
    </w:p>
    <w:p w14:paraId="1C3E202D" w14:textId="77777777" w:rsidR="009C0C3C" w:rsidRPr="009C0C3C" w:rsidRDefault="009C0C3C" w:rsidP="009C0C3C">
      <w:pPr>
        <w:pStyle w:val="EndNoteBibliography"/>
        <w:ind w:left="720" w:hanging="720"/>
      </w:pPr>
      <w:r w:rsidRPr="009C0C3C">
        <w:t>[14]</w:t>
      </w:r>
      <w:r w:rsidRPr="009C0C3C">
        <w:tab/>
        <w:t xml:space="preserve">P. Danassis, Z. D. Erden, and B. Faltings, "Improved Cooperation by Exploiting a Common Signal," </w:t>
      </w:r>
      <w:r w:rsidRPr="009C0C3C">
        <w:rPr>
          <w:i/>
        </w:rPr>
        <w:t xml:space="preserve">arXiv preprint arXiv:2102.02304, </w:t>
      </w:r>
      <w:r w:rsidRPr="009C0C3C">
        <w:t>2021.</w:t>
      </w:r>
    </w:p>
    <w:p w14:paraId="0478E77C" w14:textId="77777777" w:rsidR="009C0C3C" w:rsidRPr="009C0C3C" w:rsidRDefault="009C0C3C" w:rsidP="009C0C3C">
      <w:pPr>
        <w:pStyle w:val="EndNoteBibliography"/>
        <w:ind w:left="720" w:hanging="720"/>
      </w:pPr>
      <w:r w:rsidRPr="009C0C3C">
        <w:t>[15]</w:t>
      </w:r>
      <w:r w:rsidRPr="009C0C3C">
        <w:tab/>
        <w:t xml:space="preserve">A. K. Agogino and K. Tumer, "Analyzing and visualizing multiagent rewards in dynamic and stochastic domains," </w:t>
      </w:r>
      <w:r w:rsidRPr="009C0C3C">
        <w:rPr>
          <w:i/>
        </w:rPr>
        <w:t xml:space="preserve">Autonomous Agents and Multi-Agent Systems, </w:t>
      </w:r>
      <w:r w:rsidRPr="009C0C3C">
        <w:t>vol. 17, no. 2, pp. 320-338, 2008.</w:t>
      </w:r>
    </w:p>
    <w:p w14:paraId="6D9DBAB9" w14:textId="77777777" w:rsidR="009C0C3C" w:rsidRPr="009C0C3C" w:rsidRDefault="009C0C3C" w:rsidP="009C0C3C">
      <w:pPr>
        <w:pStyle w:val="EndNoteBibliography"/>
        <w:ind w:left="720" w:hanging="720"/>
      </w:pPr>
      <w:r w:rsidRPr="009C0C3C">
        <w:t>[16]</w:t>
      </w:r>
      <w:r w:rsidRPr="009C0C3C">
        <w:tab/>
        <w:t>A. Mahajan, T. Rashid, M. Samvelyan, and S. Whiteson, "MAVEN: Multi-Agent Variational Exploration," 2019.</w:t>
      </w:r>
    </w:p>
    <w:p w14:paraId="4AF1AAA3" w14:textId="77777777" w:rsidR="009C0C3C" w:rsidRPr="009C0C3C" w:rsidRDefault="009C0C3C" w:rsidP="009C0C3C">
      <w:pPr>
        <w:pStyle w:val="EndNoteBibliography"/>
        <w:ind w:left="720" w:hanging="720"/>
      </w:pPr>
      <w:r w:rsidRPr="009C0C3C">
        <w:t>[17]</w:t>
      </w:r>
      <w:r w:rsidRPr="009C0C3C">
        <w:tab/>
        <w:t>S. Iqbal and F. Sha, "Actor-Attention-Critic for Multi-Agent Reinforcement Learning," 2018.</w:t>
      </w:r>
    </w:p>
    <w:p w14:paraId="3334EFC1" w14:textId="77777777" w:rsidR="009C0C3C" w:rsidRPr="009C0C3C" w:rsidRDefault="009C0C3C" w:rsidP="009C0C3C">
      <w:pPr>
        <w:pStyle w:val="EndNoteBibliography"/>
        <w:ind w:left="720" w:hanging="720"/>
      </w:pPr>
      <w:r w:rsidRPr="009C0C3C">
        <w:t>[18]</w:t>
      </w:r>
      <w:r w:rsidRPr="009C0C3C">
        <w:tab/>
        <w:t xml:space="preserve">A. Mcavoy, B. Allen, and M. A. Nowak, "Social goods dilemmas in heterogeneous societies," </w:t>
      </w:r>
      <w:r w:rsidRPr="009C0C3C">
        <w:rPr>
          <w:i/>
        </w:rPr>
        <w:t xml:space="preserve">Nature Human Behaviour, </w:t>
      </w:r>
      <w:r w:rsidRPr="009C0C3C">
        <w:t>vol. 4, no. 8, pp. 1-13, 2020.</w:t>
      </w:r>
    </w:p>
    <w:p w14:paraId="257832D8" w14:textId="06C07688" w:rsidR="00F2375E" w:rsidRPr="00305EF4" w:rsidRDefault="00452A72" w:rsidP="00F2375E">
      <w:r>
        <w:fldChar w:fldCharType="end"/>
      </w:r>
    </w:p>
    <w:sectPr w:rsidR="00F2375E" w:rsidRPr="00305E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8F495" w14:textId="77777777" w:rsidR="006046B6" w:rsidRDefault="006046B6" w:rsidP="00561F93">
      <w:pPr>
        <w:spacing w:line="240" w:lineRule="auto"/>
      </w:pPr>
      <w:r>
        <w:separator/>
      </w:r>
    </w:p>
  </w:endnote>
  <w:endnote w:type="continuationSeparator" w:id="0">
    <w:p w14:paraId="79C9CCC6" w14:textId="77777777" w:rsidR="006046B6" w:rsidRDefault="006046B6"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05FCF" w14:textId="77777777" w:rsidR="006046B6" w:rsidRDefault="006046B6" w:rsidP="00561F93">
      <w:pPr>
        <w:spacing w:line="240" w:lineRule="auto"/>
      </w:pPr>
      <w:r>
        <w:separator/>
      </w:r>
    </w:p>
  </w:footnote>
  <w:footnote w:type="continuationSeparator" w:id="0">
    <w:p w14:paraId="584A65D2" w14:textId="77777777" w:rsidR="006046B6" w:rsidRDefault="006046B6" w:rsidP="00561F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C23CE"/>
    <w:multiLevelType w:val="hybridMultilevel"/>
    <w:tmpl w:val="5F2EBE04"/>
    <w:lvl w:ilvl="0" w:tplc="AA70F4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042506"/>
    <w:multiLevelType w:val="hybridMultilevel"/>
    <w:tmpl w:val="D2045A12"/>
    <w:lvl w:ilvl="0" w:tplc="D924B7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1F12B8"/>
    <w:multiLevelType w:val="hybridMultilevel"/>
    <w:tmpl w:val="4DF29D1A"/>
    <w:lvl w:ilvl="0" w:tplc="58CCF2C6">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D7B14"/>
    <w:multiLevelType w:val="hybridMultilevel"/>
    <w:tmpl w:val="EBDC14CC"/>
    <w:lvl w:ilvl="0" w:tplc="ED4AB8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855DE"/>
    <w:multiLevelType w:val="hybridMultilevel"/>
    <w:tmpl w:val="4B5C55CC"/>
    <w:lvl w:ilvl="0" w:tplc="07D0040A">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9D122B"/>
    <w:multiLevelType w:val="hybridMultilevel"/>
    <w:tmpl w:val="32205566"/>
    <w:lvl w:ilvl="0" w:tplc="3A02C3AC">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2300F3"/>
    <w:multiLevelType w:val="hybridMultilevel"/>
    <w:tmpl w:val="6C4CF742"/>
    <w:lvl w:ilvl="0" w:tplc="133A19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22F595F"/>
    <w:multiLevelType w:val="hybridMultilevel"/>
    <w:tmpl w:val="90BCF77A"/>
    <w:lvl w:ilvl="0" w:tplc="89E8233E">
      <w:start w:val="1"/>
      <w:numFmt w:val="upperLetter"/>
      <w:lvlText w:val="(%1)"/>
      <w:lvlJc w:val="left"/>
      <w:pPr>
        <w:tabs>
          <w:tab w:val="num" w:pos="720"/>
        </w:tabs>
        <w:ind w:left="720" w:hanging="360"/>
      </w:pPr>
    </w:lvl>
    <w:lvl w:ilvl="1" w:tplc="60E0CECE" w:tentative="1">
      <w:start w:val="1"/>
      <w:numFmt w:val="upperLetter"/>
      <w:lvlText w:val="(%2)"/>
      <w:lvlJc w:val="left"/>
      <w:pPr>
        <w:tabs>
          <w:tab w:val="num" w:pos="1440"/>
        </w:tabs>
        <w:ind w:left="1440" w:hanging="360"/>
      </w:pPr>
    </w:lvl>
    <w:lvl w:ilvl="2" w:tplc="6584D130" w:tentative="1">
      <w:start w:val="1"/>
      <w:numFmt w:val="upperLetter"/>
      <w:lvlText w:val="(%3)"/>
      <w:lvlJc w:val="left"/>
      <w:pPr>
        <w:tabs>
          <w:tab w:val="num" w:pos="2160"/>
        </w:tabs>
        <w:ind w:left="2160" w:hanging="360"/>
      </w:pPr>
    </w:lvl>
    <w:lvl w:ilvl="3" w:tplc="960261FC" w:tentative="1">
      <w:start w:val="1"/>
      <w:numFmt w:val="upperLetter"/>
      <w:lvlText w:val="(%4)"/>
      <w:lvlJc w:val="left"/>
      <w:pPr>
        <w:tabs>
          <w:tab w:val="num" w:pos="2880"/>
        </w:tabs>
        <w:ind w:left="2880" w:hanging="360"/>
      </w:pPr>
    </w:lvl>
    <w:lvl w:ilvl="4" w:tplc="93965488" w:tentative="1">
      <w:start w:val="1"/>
      <w:numFmt w:val="upperLetter"/>
      <w:lvlText w:val="(%5)"/>
      <w:lvlJc w:val="left"/>
      <w:pPr>
        <w:tabs>
          <w:tab w:val="num" w:pos="3600"/>
        </w:tabs>
        <w:ind w:left="3600" w:hanging="360"/>
      </w:pPr>
    </w:lvl>
    <w:lvl w:ilvl="5" w:tplc="75C6C832" w:tentative="1">
      <w:start w:val="1"/>
      <w:numFmt w:val="upperLetter"/>
      <w:lvlText w:val="(%6)"/>
      <w:lvlJc w:val="left"/>
      <w:pPr>
        <w:tabs>
          <w:tab w:val="num" w:pos="4320"/>
        </w:tabs>
        <w:ind w:left="4320" w:hanging="360"/>
      </w:pPr>
    </w:lvl>
    <w:lvl w:ilvl="6" w:tplc="C0ECD51C" w:tentative="1">
      <w:start w:val="1"/>
      <w:numFmt w:val="upperLetter"/>
      <w:lvlText w:val="(%7)"/>
      <w:lvlJc w:val="left"/>
      <w:pPr>
        <w:tabs>
          <w:tab w:val="num" w:pos="5040"/>
        </w:tabs>
        <w:ind w:left="5040" w:hanging="360"/>
      </w:pPr>
    </w:lvl>
    <w:lvl w:ilvl="7" w:tplc="0AF46FB6" w:tentative="1">
      <w:start w:val="1"/>
      <w:numFmt w:val="upperLetter"/>
      <w:lvlText w:val="(%8)"/>
      <w:lvlJc w:val="left"/>
      <w:pPr>
        <w:tabs>
          <w:tab w:val="num" w:pos="5760"/>
        </w:tabs>
        <w:ind w:left="5760" w:hanging="360"/>
      </w:pPr>
    </w:lvl>
    <w:lvl w:ilvl="8" w:tplc="0032E7E8" w:tentative="1">
      <w:start w:val="1"/>
      <w:numFmt w:val="upperLetter"/>
      <w:lvlText w:val="(%9)"/>
      <w:lvlJc w:val="left"/>
      <w:pPr>
        <w:tabs>
          <w:tab w:val="num" w:pos="6480"/>
        </w:tabs>
        <w:ind w:left="6480" w:hanging="360"/>
      </w:pPr>
    </w:lvl>
  </w:abstractNum>
  <w:abstractNum w:abstractNumId="8" w15:restartNumberingAfterBreak="0">
    <w:nsid w:val="46572999"/>
    <w:multiLevelType w:val="hybridMultilevel"/>
    <w:tmpl w:val="397EE9A2"/>
    <w:lvl w:ilvl="0" w:tplc="B1E42A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0C18A6"/>
    <w:multiLevelType w:val="hybridMultilevel"/>
    <w:tmpl w:val="B1A48A4E"/>
    <w:lvl w:ilvl="0" w:tplc="F2B47D2E">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FA313A"/>
    <w:multiLevelType w:val="hybridMultilevel"/>
    <w:tmpl w:val="2160ACF4"/>
    <w:lvl w:ilvl="0" w:tplc="0890EE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D0F6C"/>
    <w:multiLevelType w:val="hybridMultilevel"/>
    <w:tmpl w:val="98EE8FFA"/>
    <w:lvl w:ilvl="0" w:tplc="D64A653A">
      <w:start w:val="1"/>
      <w:numFmt w:val="upperLetter"/>
      <w:lvlText w:val="(%1)"/>
      <w:lvlJc w:val="left"/>
      <w:pPr>
        <w:tabs>
          <w:tab w:val="num" w:pos="720"/>
        </w:tabs>
        <w:ind w:left="720" w:hanging="360"/>
      </w:pPr>
    </w:lvl>
    <w:lvl w:ilvl="1" w:tplc="EEF6DB0E" w:tentative="1">
      <w:start w:val="1"/>
      <w:numFmt w:val="upperLetter"/>
      <w:lvlText w:val="(%2)"/>
      <w:lvlJc w:val="left"/>
      <w:pPr>
        <w:tabs>
          <w:tab w:val="num" w:pos="1440"/>
        </w:tabs>
        <w:ind w:left="1440" w:hanging="360"/>
      </w:pPr>
    </w:lvl>
    <w:lvl w:ilvl="2" w:tplc="39E6B784" w:tentative="1">
      <w:start w:val="1"/>
      <w:numFmt w:val="upperLetter"/>
      <w:lvlText w:val="(%3)"/>
      <w:lvlJc w:val="left"/>
      <w:pPr>
        <w:tabs>
          <w:tab w:val="num" w:pos="2160"/>
        </w:tabs>
        <w:ind w:left="2160" w:hanging="360"/>
      </w:pPr>
    </w:lvl>
    <w:lvl w:ilvl="3" w:tplc="D892EB6C" w:tentative="1">
      <w:start w:val="1"/>
      <w:numFmt w:val="upperLetter"/>
      <w:lvlText w:val="(%4)"/>
      <w:lvlJc w:val="left"/>
      <w:pPr>
        <w:tabs>
          <w:tab w:val="num" w:pos="2880"/>
        </w:tabs>
        <w:ind w:left="2880" w:hanging="360"/>
      </w:pPr>
    </w:lvl>
    <w:lvl w:ilvl="4" w:tplc="42645838" w:tentative="1">
      <w:start w:val="1"/>
      <w:numFmt w:val="upperLetter"/>
      <w:lvlText w:val="(%5)"/>
      <w:lvlJc w:val="left"/>
      <w:pPr>
        <w:tabs>
          <w:tab w:val="num" w:pos="3600"/>
        </w:tabs>
        <w:ind w:left="3600" w:hanging="360"/>
      </w:pPr>
    </w:lvl>
    <w:lvl w:ilvl="5" w:tplc="B47A26F8" w:tentative="1">
      <w:start w:val="1"/>
      <w:numFmt w:val="upperLetter"/>
      <w:lvlText w:val="(%6)"/>
      <w:lvlJc w:val="left"/>
      <w:pPr>
        <w:tabs>
          <w:tab w:val="num" w:pos="4320"/>
        </w:tabs>
        <w:ind w:left="4320" w:hanging="360"/>
      </w:pPr>
    </w:lvl>
    <w:lvl w:ilvl="6" w:tplc="55563B82" w:tentative="1">
      <w:start w:val="1"/>
      <w:numFmt w:val="upperLetter"/>
      <w:lvlText w:val="(%7)"/>
      <w:lvlJc w:val="left"/>
      <w:pPr>
        <w:tabs>
          <w:tab w:val="num" w:pos="5040"/>
        </w:tabs>
        <w:ind w:left="5040" w:hanging="360"/>
      </w:pPr>
    </w:lvl>
    <w:lvl w:ilvl="7" w:tplc="49664A1E" w:tentative="1">
      <w:start w:val="1"/>
      <w:numFmt w:val="upperLetter"/>
      <w:lvlText w:val="(%8)"/>
      <w:lvlJc w:val="left"/>
      <w:pPr>
        <w:tabs>
          <w:tab w:val="num" w:pos="5760"/>
        </w:tabs>
        <w:ind w:left="5760" w:hanging="360"/>
      </w:pPr>
    </w:lvl>
    <w:lvl w:ilvl="8" w:tplc="D8B65B84" w:tentative="1">
      <w:start w:val="1"/>
      <w:numFmt w:val="upperLetter"/>
      <w:lvlText w:val="(%9)"/>
      <w:lvlJc w:val="left"/>
      <w:pPr>
        <w:tabs>
          <w:tab w:val="num" w:pos="6480"/>
        </w:tabs>
        <w:ind w:left="6480" w:hanging="360"/>
      </w:pPr>
    </w:lvl>
  </w:abstractNum>
  <w:abstractNum w:abstractNumId="12" w15:restartNumberingAfterBreak="0">
    <w:nsid w:val="78093756"/>
    <w:multiLevelType w:val="hybridMultilevel"/>
    <w:tmpl w:val="9C04EBDC"/>
    <w:lvl w:ilvl="0" w:tplc="CF04416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B65C64"/>
    <w:multiLevelType w:val="hybridMultilevel"/>
    <w:tmpl w:val="3E9C6B68"/>
    <w:lvl w:ilvl="0" w:tplc="77F46B9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2"/>
  </w:num>
  <w:num w:numId="4">
    <w:abstractNumId w:val="7"/>
  </w:num>
  <w:num w:numId="5">
    <w:abstractNumId w:val="13"/>
  </w:num>
  <w:num w:numId="6">
    <w:abstractNumId w:val="3"/>
  </w:num>
  <w:num w:numId="7">
    <w:abstractNumId w:val="10"/>
  </w:num>
  <w:num w:numId="8">
    <w:abstractNumId w:val="4"/>
  </w:num>
  <w:num w:numId="9">
    <w:abstractNumId w:val="2"/>
  </w:num>
  <w:num w:numId="10">
    <w:abstractNumId w:val="11"/>
  </w:num>
  <w:num w:numId="11">
    <w:abstractNumId w:val="8"/>
  </w:num>
  <w:num w:numId="12">
    <w:abstractNumId w:val="1"/>
  </w:num>
  <w:num w:numId="13">
    <w:abstractNumId w:val="9"/>
  </w:num>
  <w:num w:numId="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pa92zax4f9exlez50t5adxd22zxvwaafwtr&quot;&gt;社会困境&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record-ids&gt;&lt;/item&gt;&lt;/Libraries&gt;"/>
  </w:docVars>
  <w:rsids>
    <w:rsidRoot w:val="00684997"/>
    <w:rsid w:val="0000091C"/>
    <w:rsid w:val="000049C8"/>
    <w:rsid w:val="0000591C"/>
    <w:rsid w:val="000112ED"/>
    <w:rsid w:val="00014A2D"/>
    <w:rsid w:val="00020A5D"/>
    <w:rsid w:val="00020F23"/>
    <w:rsid w:val="00021EB7"/>
    <w:rsid w:val="00022897"/>
    <w:rsid w:val="00026F65"/>
    <w:rsid w:val="00027928"/>
    <w:rsid w:val="00030A65"/>
    <w:rsid w:val="00037A0E"/>
    <w:rsid w:val="00040F3C"/>
    <w:rsid w:val="0004135F"/>
    <w:rsid w:val="000440A5"/>
    <w:rsid w:val="00046D96"/>
    <w:rsid w:val="0005067B"/>
    <w:rsid w:val="0005280B"/>
    <w:rsid w:val="0005541C"/>
    <w:rsid w:val="00060B1C"/>
    <w:rsid w:val="000637A6"/>
    <w:rsid w:val="0006633A"/>
    <w:rsid w:val="00067373"/>
    <w:rsid w:val="00067BC1"/>
    <w:rsid w:val="00070F5D"/>
    <w:rsid w:val="0007376F"/>
    <w:rsid w:val="00081303"/>
    <w:rsid w:val="0008148E"/>
    <w:rsid w:val="00085B95"/>
    <w:rsid w:val="00085FC4"/>
    <w:rsid w:val="00086BD5"/>
    <w:rsid w:val="00087EE0"/>
    <w:rsid w:val="00092CF0"/>
    <w:rsid w:val="00093F26"/>
    <w:rsid w:val="000A1174"/>
    <w:rsid w:val="000A1E43"/>
    <w:rsid w:val="000A2943"/>
    <w:rsid w:val="000A6082"/>
    <w:rsid w:val="000B34B1"/>
    <w:rsid w:val="000B3F27"/>
    <w:rsid w:val="000C2EEF"/>
    <w:rsid w:val="000C4C33"/>
    <w:rsid w:val="000C4F84"/>
    <w:rsid w:val="000C6F24"/>
    <w:rsid w:val="000D1023"/>
    <w:rsid w:val="000D11FC"/>
    <w:rsid w:val="000D1333"/>
    <w:rsid w:val="000D1CB4"/>
    <w:rsid w:val="000D7897"/>
    <w:rsid w:val="000E11B5"/>
    <w:rsid w:val="000E14FF"/>
    <w:rsid w:val="000E20FD"/>
    <w:rsid w:val="000E2727"/>
    <w:rsid w:val="000E5A38"/>
    <w:rsid w:val="000E7A04"/>
    <w:rsid w:val="000F1DB3"/>
    <w:rsid w:val="000F4BE6"/>
    <w:rsid w:val="00100772"/>
    <w:rsid w:val="00101CF4"/>
    <w:rsid w:val="00105355"/>
    <w:rsid w:val="0011215B"/>
    <w:rsid w:val="00116847"/>
    <w:rsid w:val="00125A80"/>
    <w:rsid w:val="001269E2"/>
    <w:rsid w:val="001332FC"/>
    <w:rsid w:val="00133C2A"/>
    <w:rsid w:val="0013421A"/>
    <w:rsid w:val="00141184"/>
    <w:rsid w:val="00143915"/>
    <w:rsid w:val="0014571F"/>
    <w:rsid w:val="00146037"/>
    <w:rsid w:val="001471D6"/>
    <w:rsid w:val="00147D3A"/>
    <w:rsid w:val="001536DE"/>
    <w:rsid w:val="00153BA6"/>
    <w:rsid w:val="0015647A"/>
    <w:rsid w:val="00171E90"/>
    <w:rsid w:val="00175E12"/>
    <w:rsid w:val="001778A1"/>
    <w:rsid w:val="00177AA6"/>
    <w:rsid w:val="00182ED9"/>
    <w:rsid w:val="00185D8F"/>
    <w:rsid w:val="0018719B"/>
    <w:rsid w:val="001909BF"/>
    <w:rsid w:val="0019184E"/>
    <w:rsid w:val="0019260F"/>
    <w:rsid w:val="00196777"/>
    <w:rsid w:val="0019799B"/>
    <w:rsid w:val="001A332D"/>
    <w:rsid w:val="001A611E"/>
    <w:rsid w:val="001A6706"/>
    <w:rsid w:val="001B011D"/>
    <w:rsid w:val="001B3D70"/>
    <w:rsid w:val="001B6B9B"/>
    <w:rsid w:val="001B797F"/>
    <w:rsid w:val="001C138B"/>
    <w:rsid w:val="001D42C3"/>
    <w:rsid w:val="001D65C9"/>
    <w:rsid w:val="001E151A"/>
    <w:rsid w:val="001E7D39"/>
    <w:rsid w:val="00202D26"/>
    <w:rsid w:val="00203801"/>
    <w:rsid w:val="00203B18"/>
    <w:rsid w:val="00207567"/>
    <w:rsid w:val="00207C65"/>
    <w:rsid w:val="00214236"/>
    <w:rsid w:val="00215F96"/>
    <w:rsid w:val="00216167"/>
    <w:rsid w:val="002172DC"/>
    <w:rsid w:val="00217713"/>
    <w:rsid w:val="00217775"/>
    <w:rsid w:val="00217B15"/>
    <w:rsid w:val="00221F93"/>
    <w:rsid w:val="00230BBE"/>
    <w:rsid w:val="00237657"/>
    <w:rsid w:val="002377A5"/>
    <w:rsid w:val="002430DD"/>
    <w:rsid w:val="00252FD1"/>
    <w:rsid w:val="00253731"/>
    <w:rsid w:val="00257241"/>
    <w:rsid w:val="00257D9C"/>
    <w:rsid w:val="00260529"/>
    <w:rsid w:val="00263D20"/>
    <w:rsid w:val="0026403B"/>
    <w:rsid w:val="002707D6"/>
    <w:rsid w:val="00276132"/>
    <w:rsid w:val="002762FA"/>
    <w:rsid w:val="002801F1"/>
    <w:rsid w:val="00282B3C"/>
    <w:rsid w:val="002834C3"/>
    <w:rsid w:val="00284712"/>
    <w:rsid w:val="002847F2"/>
    <w:rsid w:val="00284E32"/>
    <w:rsid w:val="00290113"/>
    <w:rsid w:val="00290584"/>
    <w:rsid w:val="00290CF9"/>
    <w:rsid w:val="00291F6F"/>
    <w:rsid w:val="00295E6B"/>
    <w:rsid w:val="00297BCE"/>
    <w:rsid w:val="002A1AB3"/>
    <w:rsid w:val="002A369C"/>
    <w:rsid w:val="002A4A72"/>
    <w:rsid w:val="002B0FAB"/>
    <w:rsid w:val="002B1FE1"/>
    <w:rsid w:val="002B2F51"/>
    <w:rsid w:val="002B5AC1"/>
    <w:rsid w:val="002B621B"/>
    <w:rsid w:val="002C4D35"/>
    <w:rsid w:val="002C777D"/>
    <w:rsid w:val="002C7C3D"/>
    <w:rsid w:val="002D0565"/>
    <w:rsid w:val="002D3D0F"/>
    <w:rsid w:val="002D47D1"/>
    <w:rsid w:val="002D4DDA"/>
    <w:rsid w:val="002E2B2B"/>
    <w:rsid w:val="002E3267"/>
    <w:rsid w:val="002E34A8"/>
    <w:rsid w:val="002F2D0F"/>
    <w:rsid w:val="002F3252"/>
    <w:rsid w:val="002F41FC"/>
    <w:rsid w:val="002F5EC1"/>
    <w:rsid w:val="00300880"/>
    <w:rsid w:val="00302475"/>
    <w:rsid w:val="00304E96"/>
    <w:rsid w:val="00305EF4"/>
    <w:rsid w:val="00306630"/>
    <w:rsid w:val="00315C87"/>
    <w:rsid w:val="00320831"/>
    <w:rsid w:val="00321A46"/>
    <w:rsid w:val="00324352"/>
    <w:rsid w:val="00324AA6"/>
    <w:rsid w:val="00326C7B"/>
    <w:rsid w:val="003274E8"/>
    <w:rsid w:val="003432B1"/>
    <w:rsid w:val="0034397E"/>
    <w:rsid w:val="00344391"/>
    <w:rsid w:val="00344B8A"/>
    <w:rsid w:val="00345116"/>
    <w:rsid w:val="0034628B"/>
    <w:rsid w:val="00347CE3"/>
    <w:rsid w:val="003500FC"/>
    <w:rsid w:val="00350D25"/>
    <w:rsid w:val="003514EF"/>
    <w:rsid w:val="003525C7"/>
    <w:rsid w:val="00352837"/>
    <w:rsid w:val="00355789"/>
    <w:rsid w:val="003560BF"/>
    <w:rsid w:val="00360523"/>
    <w:rsid w:val="0036206E"/>
    <w:rsid w:val="00363EC4"/>
    <w:rsid w:val="003646FB"/>
    <w:rsid w:val="00366FC1"/>
    <w:rsid w:val="003712DB"/>
    <w:rsid w:val="00371568"/>
    <w:rsid w:val="00372D3B"/>
    <w:rsid w:val="0037322D"/>
    <w:rsid w:val="003744C3"/>
    <w:rsid w:val="00375798"/>
    <w:rsid w:val="003802DA"/>
    <w:rsid w:val="00382F78"/>
    <w:rsid w:val="00386C60"/>
    <w:rsid w:val="003941FF"/>
    <w:rsid w:val="003948C6"/>
    <w:rsid w:val="0039541B"/>
    <w:rsid w:val="00395AA7"/>
    <w:rsid w:val="00396B70"/>
    <w:rsid w:val="003A16D1"/>
    <w:rsid w:val="003A2993"/>
    <w:rsid w:val="003A501D"/>
    <w:rsid w:val="003A5FDF"/>
    <w:rsid w:val="003B2091"/>
    <w:rsid w:val="003B508C"/>
    <w:rsid w:val="003C0662"/>
    <w:rsid w:val="003C0947"/>
    <w:rsid w:val="003C2FDB"/>
    <w:rsid w:val="003C33AA"/>
    <w:rsid w:val="003C663C"/>
    <w:rsid w:val="003C7E1A"/>
    <w:rsid w:val="003D11D8"/>
    <w:rsid w:val="003D4384"/>
    <w:rsid w:val="003D735B"/>
    <w:rsid w:val="003D75BF"/>
    <w:rsid w:val="003E450F"/>
    <w:rsid w:val="003E7E44"/>
    <w:rsid w:val="003F0D33"/>
    <w:rsid w:val="003F231F"/>
    <w:rsid w:val="003F5E97"/>
    <w:rsid w:val="003F72FA"/>
    <w:rsid w:val="0040105C"/>
    <w:rsid w:val="0040598B"/>
    <w:rsid w:val="00407ED7"/>
    <w:rsid w:val="00412DE6"/>
    <w:rsid w:val="00413E3B"/>
    <w:rsid w:val="00417DD5"/>
    <w:rsid w:val="00420142"/>
    <w:rsid w:val="00425542"/>
    <w:rsid w:val="00425A46"/>
    <w:rsid w:val="00426572"/>
    <w:rsid w:val="00427B84"/>
    <w:rsid w:val="00427FDD"/>
    <w:rsid w:val="004327C8"/>
    <w:rsid w:val="00433C8C"/>
    <w:rsid w:val="00433D81"/>
    <w:rsid w:val="004369C7"/>
    <w:rsid w:val="00437DCB"/>
    <w:rsid w:val="004419A7"/>
    <w:rsid w:val="004441BD"/>
    <w:rsid w:val="00450E61"/>
    <w:rsid w:val="00451AA8"/>
    <w:rsid w:val="00452A72"/>
    <w:rsid w:val="0045560C"/>
    <w:rsid w:val="004746EA"/>
    <w:rsid w:val="0047653C"/>
    <w:rsid w:val="0048175D"/>
    <w:rsid w:val="00481A28"/>
    <w:rsid w:val="00486F67"/>
    <w:rsid w:val="004875E2"/>
    <w:rsid w:val="00487860"/>
    <w:rsid w:val="0049160D"/>
    <w:rsid w:val="004918C5"/>
    <w:rsid w:val="004936EB"/>
    <w:rsid w:val="00494704"/>
    <w:rsid w:val="00496FF4"/>
    <w:rsid w:val="004A29EC"/>
    <w:rsid w:val="004A3878"/>
    <w:rsid w:val="004A4AF8"/>
    <w:rsid w:val="004A58A2"/>
    <w:rsid w:val="004A78A9"/>
    <w:rsid w:val="004B031A"/>
    <w:rsid w:val="004B2564"/>
    <w:rsid w:val="004B408E"/>
    <w:rsid w:val="004B4D53"/>
    <w:rsid w:val="004B7AC1"/>
    <w:rsid w:val="004C245C"/>
    <w:rsid w:val="004C5EB7"/>
    <w:rsid w:val="004D4456"/>
    <w:rsid w:val="004D58F7"/>
    <w:rsid w:val="004E168E"/>
    <w:rsid w:val="004E6BBB"/>
    <w:rsid w:val="004E70C0"/>
    <w:rsid w:val="004F1085"/>
    <w:rsid w:val="004F1240"/>
    <w:rsid w:val="004F18CD"/>
    <w:rsid w:val="004F410A"/>
    <w:rsid w:val="004F6279"/>
    <w:rsid w:val="00503497"/>
    <w:rsid w:val="0050378F"/>
    <w:rsid w:val="00504409"/>
    <w:rsid w:val="00505497"/>
    <w:rsid w:val="0051385E"/>
    <w:rsid w:val="00515F7D"/>
    <w:rsid w:val="0051703E"/>
    <w:rsid w:val="00520518"/>
    <w:rsid w:val="0052130D"/>
    <w:rsid w:val="0052172C"/>
    <w:rsid w:val="00533387"/>
    <w:rsid w:val="0053524B"/>
    <w:rsid w:val="005367CC"/>
    <w:rsid w:val="00543066"/>
    <w:rsid w:val="00545011"/>
    <w:rsid w:val="00547964"/>
    <w:rsid w:val="0055486B"/>
    <w:rsid w:val="00561F93"/>
    <w:rsid w:val="0056492E"/>
    <w:rsid w:val="0056650A"/>
    <w:rsid w:val="00571579"/>
    <w:rsid w:val="0058066B"/>
    <w:rsid w:val="00582C48"/>
    <w:rsid w:val="00584B8A"/>
    <w:rsid w:val="00587320"/>
    <w:rsid w:val="00587915"/>
    <w:rsid w:val="0059198C"/>
    <w:rsid w:val="00595280"/>
    <w:rsid w:val="005963AE"/>
    <w:rsid w:val="005A0AFD"/>
    <w:rsid w:val="005A1BCF"/>
    <w:rsid w:val="005A6ADF"/>
    <w:rsid w:val="005A751D"/>
    <w:rsid w:val="005B0E25"/>
    <w:rsid w:val="005B23A8"/>
    <w:rsid w:val="005D15F7"/>
    <w:rsid w:val="005D1681"/>
    <w:rsid w:val="005D4692"/>
    <w:rsid w:val="005D4F67"/>
    <w:rsid w:val="005D526E"/>
    <w:rsid w:val="005E1CDB"/>
    <w:rsid w:val="005E2465"/>
    <w:rsid w:val="005E62F6"/>
    <w:rsid w:val="005F6C4C"/>
    <w:rsid w:val="005F6D74"/>
    <w:rsid w:val="005F71C9"/>
    <w:rsid w:val="0060197C"/>
    <w:rsid w:val="006028EE"/>
    <w:rsid w:val="006046B6"/>
    <w:rsid w:val="00606539"/>
    <w:rsid w:val="0061291F"/>
    <w:rsid w:val="00613A3F"/>
    <w:rsid w:val="00614EAB"/>
    <w:rsid w:val="00616C80"/>
    <w:rsid w:val="0062190A"/>
    <w:rsid w:val="006261BC"/>
    <w:rsid w:val="00626F6E"/>
    <w:rsid w:val="006276B0"/>
    <w:rsid w:val="0063051A"/>
    <w:rsid w:val="00633B6A"/>
    <w:rsid w:val="0063602B"/>
    <w:rsid w:val="00643EB3"/>
    <w:rsid w:val="00655FC0"/>
    <w:rsid w:val="0065602C"/>
    <w:rsid w:val="0066033C"/>
    <w:rsid w:val="0066135D"/>
    <w:rsid w:val="00667B8E"/>
    <w:rsid w:val="00667DAF"/>
    <w:rsid w:val="00670B6B"/>
    <w:rsid w:val="00671E13"/>
    <w:rsid w:val="00672C83"/>
    <w:rsid w:val="00672F86"/>
    <w:rsid w:val="00673291"/>
    <w:rsid w:val="00673367"/>
    <w:rsid w:val="00676659"/>
    <w:rsid w:val="00684997"/>
    <w:rsid w:val="00687396"/>
    <w:rsid w:val="0069641A"/>
    <w:rsid w:val="006A1693"/>
    <w:rsid w:val="006A4D19"/>
    <w:rsid w:val="006A4E55"/>
    <w:rsid w:val="006A5BDE"/>
    <w:rsid w:val="006A69CF"/>
    <w:rsid w:val="006B147E"/>
    <w:rsid w:val="006B3727"/>
    <w:rsid w:val="006C3D0C"/>
    <w:rsid w:val="006C64CC"/>
    <w:rsid w:val="006D0ACA"/>
    <w:rsid w:val="006D3173"/>
    <w:rsid w:val="006D32AC"/>
    <w:rsid w:val="006D5317"/>
    <w:rsid w:val="006E0BE6"/>
    <w:rsid w:val="006E2432"/>
    <w:rsid w:val="006E3E78"/>
    <w:rsid w:val="006E76EF"/>
    <w:rsid w:val="006F3217"/>
    <w:rsid w:val="006F3DA9"/>
    <w:rsid w:val="00700DA8"/>
    <w:rsid w:val="007023A6"/>
    <w:rsid w:val="007041FB"/>
    <w:rsid w:val="00705B8E"/>
    <w:rsid w:val="007140AE"/>
    <w:rsid w:val="0071424F"/>
    <w:rsid w:val="00714CB5"/>
    <w:rsid w:val="00716D8D"/>
    <w:rsid w:val="00721D07"/>
    <w:rsid w:val="00723656"/>
    <w:rsid w:val="00723C8D"/>
    <w:rsid w:val="00723EF9"/>
    <w:rsid w:val="00730897"/>
    <w:rsid w:val="00731FB6"/>
    <w:rsid w:val="00736612"/>
    <w:rsid w:val="00737A13"/>
    <w:rsid w:val="00737CB4"/>
    <w:rsid w:val="00745582"/>
    <w:rsid w:val="00745F41"/>
    <w:rsid w:val="007501DD"/>
    <w:rsid w:val="007523F6"/>
    <w:rsid w:val="00752E3B"/>
    <w:rsid w:val="00753D96"/>
    <w:rsid w:val="00756A94"/>
    <w:rsid w:val="00760433"/>
    <w:rsid w:val="007621F2"/>
    <w:rsid w:val="00763058"/>
    <w:rsid w:val="0076405D"/>
    <w:rsid w:val="0076461B"/>
    <w:rsid w:val="00767240"/>
    <w:rsid w:val="00767952"/>
    <w:rsid w:val="00771552"/>
    <w:rsid w:val="00771E9B"/>
    <w:rsid w:val="00771EAE"/>
    <w:rsid w:val="007725FE"/>
    <w:rsid w:val="00774283"/>
    <w:rsid w:val="00774C98"/>
    <w:rsid w:val="007761F8"/>
    <w:rsid w:val="00777D57"/>
    <w:rsid w:val="00784832"/>
    <w:rsid w:val="00784857"/>
    <w:rsid w:val="00786321"/>
    <w:rsid w:val="00787B5E"/>
    <w:rsid w:val="007A009E"/>
    <w:rsid w:val="007A4A60"/>
    <w:rsid w:val="007A5E82"/>
    <w:rsid w:val="007A60BC"/>
    <w:rsid w:val="007A7CBD"/>
    <w:rsid w:val="007B0988"/>
    <w:rsid w:val="007B490E"/>
    <w:rsid w:val="007B5771"/>
    <w:rsid w:val="007C0BD3"/>
    <w:rsid w:val="007C1426"/>
    <w:rsid w:val="007C59BE"/>
    <w:rsid w:val="007D1415"/>
    <w:rsid w:val="007D14E2"/>
    <w:rsid w:val="007D27F7"/>
    <w:rsid w:val="007E509C"/>
    <w:rsid w:val="007E6AED"/>
    <w:rsid w:val="007F0570"/>
    <w:rsid w:val="007F24C0"/>
    <w:rsid w:val="007F37C1"/>
    <w:rsid w:val="007F41C2"/>
    <w:rsid w:val="007F6F77"/>
    <w:rsid w:val="0080110B"/>
    <w:rsid w:val="00802124"/>
    <w:rsid w:val="008028A2"/>
    <w:rsid w:val="00802B87"/>
    <w:rsid w:val="00803D9D"/>
    <w:rsid w:val="00806314"/>
    <w:rsid w:val="00806D31"/>
    <w:rsid w:val="0081080C"/>
    <w:rsid w:val="00812C65"/>
    <w:rsid w:val="00812EE9"/>
    <w:rsid w:val="00815B03"/>
    <w:rsid w:val="0082176B"/>
    <w:rsid w:val="00827DF6"/>
    <w:rsid w:val="00832253"/>
    <w:rsid w:val="00833D22"/>
    <w:rsid w:val="00836790"/>
    <w:rsid w:val="00840FDB"/>
    <w:rsid w:val="008438E0"/>
    <w:rsid w:val="00844074"/>
    <w:rsid w:val="00844DB6"/>
    <w:rsid w:val="00845DD5"/>
    <w:rsid w:val="008467C3"/>
    <w:rsid w:val="0084784B"/>
    <w:rsid w:val="008518A0"/>
    <w:rsid w:val="00853DD9"/>
    <w:rsid w:val="008606BC"/>
    <w:rsid w:val="00860F83"/>
    <w:rsid w:val="008613B1"/>
    <w:rsid w:val="00861C32"/>
    <w:rsid w:val="00864D2A"/>
    <w:rsid w:val="00865752"/>
    <w:rsid w:val="00865FD9"/>
    <w:rsid w:val="00872A02"/>
    <w:rsid w:val="008733D0"/>
    <w:rsid w:val="00877A66"/>
    <w:rsid w:val="00887D81"/>
    <w:rsid w:val="0089155C"/>
    <w:rsid w:val="00893FA7"/>
    <w:rsid w:val="00894B7E"/>
    <w:rsid w:val="00895868"/>
    <w:rsid w:val="00896F7D"/>
    <w:rsid w:val="00897984"/>
    <w:rsid w:val="008A3384"/>
    <w:rsid w:val="008A355A"/>
    <w:rsid w:val="008A479D"/>
    <w:rsid w:val="008A51D0"/>
    <w:rsid w:val="008A5246"/>
    <w:rsid w:val="008B10DD"/>
    <w:rsid w:val="008B173D"/>
    <w:rsid w:val="008B2242"/>
    <w:rsid w:val="008B3003"/>
    <w:rsid w:val="008B35F0"/>
    <w:rsid w:val="008C0771"/>
    <w:rsid w:val="008C29C8"/>
    <w:rsid w:val="008C66FD"/>
    <w:rsid w:val="008D0404"/>
    <w:rsid w:val="008D398F"/>
    <w:rsid w:val="008D4A83"/>
    <w:rsid w:val="008D73C8"/>
    <w:rsid w:val="008E40A6"/>
    <w:rsid w:val="008E5066"/>
    <w:rsid w:val="008E57EA"/>
    <w:rsid w:val="008F2040"/>
    <w:rsid w:val="008F36E6"/>
    <w:rsid w:val="008F737B"/>
    <w:rsid w:val="008F783D"/>
    <w:rsid w:val="00900865"/>
    <w:rsid w:val="00904557"/>
    <w:rsid w:val="009058E2"/>
    <w:rsid w:val="00910A4C"/>
    <w:rsid w:val="00920850"/>
    <w:rsid w:val="00920DCC"/>
    <w:rsid w:val="00930C20"/>
    <w:rsid w:val="0093289B"/>
    <w:rsid w:val="00934BDB"/>
    <w:rsid w:val="00943FE6"/>
    <w:rsid w:val="00945E2D"/>
    <w:rsid w:val="00950261"/>
    <w:rsid w:val="00950B38"/>
    <w:rsid w:val="0095378B"/>
    <w:rsid w:val="00954CE5"/>
    <w:rsid w:val="0095659F"/>
    <w:rsid w:val="0095670E"/>
    <w:rsid w:val="00961207"/>
    <w:rsid w:val="009636B9"/>
    <w:rsid w:val="00965125"/>
    <w:rsid w:val="0096787A"/>
    <w:rsid w:val="00967E60"/>
    <w:rsid w:val="00970728"/>
    <w:rsid w:val="00974C4C"/>
    <w:rsid w:val="009752BF"/>
    <w:rsid w:val="00976808"/>
    <w:rsid w:val="00976C65"/>
    <w:rsid w:val="00987B11"/>
    <w:rsid w:val="00990282"/>
    <w:rsid w:val="009931C2"/>
    <w:rsid w:val="009942A0"/>
    <w:rsid w:val="009948A8"/>
    <w:rsid w:val="00994AE6"/>
    <w:rsid w:val="00994BB2"/>
    <w:rsid w:val="009A2285"/>
    <w:rsid w:val="009A23EE"/>
    <w:rsid w:val="009A4548"/>
    <w:rsid w:val="009A5879"/>
    <w:rsid w:val="009A5B64"/>
    <w:rsid w:val="009A6F44"/>
    <w:rsid w:val="009A7C2E"/>
    <w:rsid w:val="009B2032"/>
    <w:rsid w:val="009B29C1"/>
    <w:rsid w:val="009B29E3"/>
    <w:rsid w:val="009B36DB"/>
    <w:rsid w:val="009B5920"/>
    <w:rsid w:val="009C0C3C"/>
    <w:rsid w:val="009C449F"/>
    <w:rsid w:val="009D071E"/>
    <w:rsid w:val="009D692A"/>
    <w:rsid w:val="009D713B"/>
    <w:rsid w:val="009D7E4B"/>
    <w:rsid w:val="009E0FB0"/>
    <w:rsid w:val="009F11A3"/>
    <w:rsid w:val="009F1669"/>
    <w:rsid w:val="009F323C"/>
    <w:rsid w:val="009F3563"/>
    <w:rsid w:val="009F5005"/>
    <w:rsid w:val="009F757F"/>
    <w:rsid w:val="00A031D9"/>
    <w:rsid w:val="00A04B9D"/>
    <w:rsid w:val="00A05A82"/>
    <w:rsid w:val="00A05AD7"/>
    <w:rsid w:val="00A05CCC"/>
    <w:rsid w:val="00A11946"/>
    <w:rsid w:val="00A12B3E"/>
    <w:rsid w:val="00A12D1A"/>
    <w:rsid w:val="00A1483C"/>
    <w:rsid w:val="00A15B30"/>
    <w:rsid w:val="00A205D5"/>
    <w:rsid w:val="00A21429"/>
    <w:rsid w:val="00A21777"/>
    <w:rsid w:val="00A217B2"/>
    <w:rsid w:val="00A26DC4"/>
    <w:rsid w:val="00A33404"/>
    <w:rsid w:val="00A34D16"/>
    <w:rsid w:val="00A350C1"/>
    <w:rsid w:val="00A35E61"/>
    <w:rsid w:val="00A36A5F"/>
    <w:rsid w:val="00A41851"/>
    <w:rsid w:val="00A425D0"/>
    <w:rsid w:val="00A4297F"/>
    <w:rsid w:val="00A43002"/>
    <w:rsid w:val="00A43D22"/>
    <w:rsid w:val="00A44647"/>
    <w:rsid w:val="00A465E2"/>
    <w:rsid w:val="00A468D8"/>
    <w:rsid w:val="00A46E57"/>
    <w:rsid w:val="00A54A6C"/>
    <w:rsid w:val="00A56B8E"/>
    <w:rsid w:val="00A65B54"/>
    <w:rsid w:val="00A6720C"/>
    <w:rsid w:val="00A67573"/>
    <w:rsid w:val="00A729D6"/>
    <w:rsid w:val="00A731AA"/>
    <w:rsid w:val="00A7371B"/>
    <w:rsid w:val="00A74D4F"/>
    <w:rsid w:val="00A7711A"/>
    <w:rsid w:val="00A86B15"/>
    <w:rsid w:val="00A9445E"/>
    <w:rsid w:val="00AA2689"/>
    <w:rsid w:val="00AA276D"/>
    <w:rsid w:val="00AA302E"/>
    <w:rsid w:val="00AA7450"/>
    <w:rsid w:val="00AB0B71"/>
    <w:rsid w:val="00AB0FD1"/>
    <w:rsid w:val="00AB611A"/>
    <w:rsid w:val="00AB78FE"/>
    <w:rsid w:val="00AC0B05"/>
    <w:rsid w:val="00AC47EF"/>
    <w:rsid w:val="00AC5BF0"/>
    <w:rsid w:val="00AD2806"/>
    <w:rsid w:val="00AD4706"/>
    <w:rsid w:val="00AD6F9C"/>
    <w:rsid w:val="00AD71D1"/>
    <w:rsid w:val="00AE2C82"/>
    <w:rsid w:val="00AE4BE0"/>
    <w:rsid w:val="00AF6E1B"/>
    <w:rsid w:val="00B01434"/>
    <w:rsid w:val="00B014ED"/>
    <w:rsid w:val="00B048E9"/>
    <w:rsid w:val="00B056A6"/>
    <w:rsid w:val="00B05B70"/>
    <w:rsid w:val="00B207AF"/>
    <w:rsid w:val="00B21750"/>
    <w:rsid w:val="00B21877"/>
    <w:rsid w:val="00B21A36"/>
    <w:rsid w:val="00B255DA"/>
    <w:rsid w:val="00B26394"/>
    <w:rsid w:val="00B315E8"/>
    <w:rsid w:val="00B3284B"/>
    <w:rsid w:val="00B3358D"/>
    <w:rsid w:val="00B3379E"/>
    <w:rsid w:val="00B362F8"/>
    <w:rsid w:val="00B375D2"/>
    <w:rsid w:val="00B4255E"/>
    <w:rsid w:val="00B45255"/>
    <w:rsid w:val="00B5059A"/>
    <w:rsid w:val="00B616D8"/>
    <w:rsid w:val="00B61C7A"/>
    <w:rsid w:val="00B62A77"/>
    <w:rsid w:val="00B65A24"/>
    <w:rsid w:val="00B8142D"/>
    <w:rsid w:val="00B833B7"/>
    <w:rsid w:val="00B841D1"/>
    <w:rsid w:val="00B85877"/>
    <w:rsid w:val="00B8650C"/>
    <w:rsid w:val="00B9122C"/>
    <w:rsid w:val="00B914EA"/>
    <w:rsid w:val="00B95840"/>
    <w:rsid w:val="00BA6B3E"/>
    <w:rsid w:val="00BA7C78"/>
    <w:rsid w:val="00BB0D85"/>
    <w:rsid w:val="00BB2C5B"/>
    <w:rsid w:val="00BC3274"/>
    <w:rsid w:val="00BC32E1"/>
    <w:rsid w:val="00BC36B0"/>
    <w:rsid w:val="00BC4BF4"/>
    <w:rsid w:val="00BD53ED"/>
    <w:rsid w:val="00BD55AC"/>
    <w:rsid w:val="00BD7CFE"/>
    <w:rsid w:val="00BE0157"/>
    <w:rsid w:val="00BE265A"/>
    <w:rsid w:val="00BE2F9D"/>
    <w:rsid w:val="00BE3E9D"/>
    <w:rsid w:val="00BE51FF"/>
    <w:rsid w:val="00BE5B5E"/>
    <w:rsid w:val="00BE6BD4"/>
    <w:rsid w:val="00BF1E83"/>
    <w:rsid w:val="00BF2818"/>
    <w:rsid w:val="00BF3A5D"/>
    <w:rsid w:val="00BF5501"/>
    <w:rsid w:val="00BF62E6"/>
    <w:rsid w:val="00C000BF"/>
    <w:rsid w:val="00C00C35"/>
    <w:rsid w:val="00C03EC3"/>
    <w:rsid w:val="00C054D7"/>
    <w:rsid w:val="00C108A5"/>
    <w:rsid w:val="00C146AE"/>
    <w:rsid w:val="00C1564C"/>
    <w:rsid w:val="00C214BD"/>
    <w:rsid w:val="00C23DDE"/>
    <w:rsid w:val="00C2485E"/>
    <w:rsid w:val="00C24C4E"/>
    <w:rsid w:val="00C27987"/>
    <w:rsid w:val="00C30E5C"/>
    <w:rsid w:val="00C34883"/>
    <w:rsid w:val="00C45E8C"/>
    <w:rsid w:val="00C47809"/>
    <w:rsid w:val="00C52BC9"/>
    <w:rsid w:val="00C6053C"/>
    <w:rsid w:val="00C6130B"/>
    <w:rsid w:val="00C6466E"/>
    <w:rsid w:val="00C9538E"/>
    <w:rsid w:val="00C95B25"/>
    <w:rsid w:val="00C9694D"/>
    <w:rsid w:val="00C97930"/>
    <w:rsid w:val="00CA1F47"/>
    <w:rsid w:val="00CA5BC0"/>
    <w:rsid w:val="00CA6848"/>
    <w:rsid w:val="00CB6E77"/>
    <w:rsid w:val="00CB73B0"/>
    <w:rsid w:val="00CC1E57"/>
    <w:rsid w:val="00CC2502"/>
    <w:rsid w:val="00CC760A"/>
    <w:rsid w:val="00CD11C1"/>
    <w:rsid w:val="00CD24AC"/>
    <w:rsid w:val="00CD2BFD"/>
    <w:rsid w:val="00CD6F90"/>
    <w:rsid w:val="00CE3F12"/>
    <w:rsid w:val="00CE442D"/>
    <w:rsid w:val="00CE4EEC"/>
    <w:rsid w:val="00CE6B4B"/>
    <w:rsid w:val="00CF3876"/>
    <w:rsid w:val="00CF5E74"/>
    <w:rsid w:val="00CF74B1"/>
    <w:rsid w:val="00D00E06"/>
    <w:rsid w:val="00D05DDF"/>
    <w:rsid w:val="00D06106"/>
    <w:rsid w:val="00D06264"/>
    <w:rsid w:val="00D06D19"/>
    <w:rsid w:val="00D07550"/>
    <w:rsid w:val="00D07E9B"/>
    <w:rsid w:val="00D103F1"/>
    <w:rsid w:val="00D105D5"/>
    <w:rsid w:val="00D13196"/>
    <w:rsid w:val="00D140C8"/>
    <w:rsid w:val="00D16F2D"/>
    <w:rsid w:val="00D22973"/>
    <w:rsid w:val="00D229C9"/>
    <w:rsid w:val="00D22A46"/>
    <w:rsid w:val="00D252EC"/>
    <w:rsid w:val="00D25E78"/>
    <w:rsid w:val="00D30BAD"/>
    <w:rsid w:val="00D32E0C"/>
    <w:rsid w:val="00D36A7A"/>
    <w:rsid w:val="00D37023"/>
    <w:rsid w:val="00D37ED5"/>
    <w:rsid w:val="00D42028"/>
    <w:rsid w:val="00D42511"/>
    <w:rsid w:val="00D437E7"/>
    <w:rsid w:val="00D44BDB"/>
    <w:rsid w:val="00D44E8E"/>
    <w:rsid w:val="00D4591D"/>
    <w:rsid w:val="00D60203"/>
    <w:rsid w:val="00D62B6C"/>
    <w:rsid w:val="00D634CA"/>
    <w:rsid w:val="00D64470"/>
    <w:rsid w:val="00D67EFA"/>
    <w:rsid w:val="00D76AD8"/>
    <w:rsid w:val="00D77344"/>
    <w:rsid w:val="00D857CF"/>
    <w:rsid w:val="00D90EE1"/>
    <w:rsid w:val="00D91C70"/>
    <w:rsid w:val="00D94E8A"/>
    <w:rsid w:val="00D97F75"/>
    <w:rsid w:val="00DA27A8"/>
    <w:rsid w:val="00DA3326"/>
    <w:rsid w:val="00DA4769"/>
    <w:rsid w:val="00DA4A04"/>
    <w:rsid w:val="00DC2EB1"/>
    <w:rsid w:val="00DC7F94"/>
    <w:rsid w:val="00DD024A"/>
    <w:rsid w:val="00DD0996"/>
    <w:rsid w:val="00DD14F3"/>
    <w:rsid w:val="00DD1A53"/>
    <w:rsid w:val="00DE097A"/>
    <w:rsid w:val="00DE62A7"/>
    <w:rsid w:val="00DE7A57"/>
    <w:rsid w:val="00DF0758"/>
    <w:rsid w:val="00DF150F"/>
    <w:rsid w:val="00DF3EAE"/>
    <w:rsid w:val="00DF733D"/>
    <w:rsid w:val="00DF76D8"/>
    <w:rsid w:val="00E003C0"/>
    <w:rsid w:val="00E0087B"/>
    <w:rsid w:val="00E03EAC"/>
    <w:rsid w:val="00E06B32"/>
    <w:rsid w:val="00E20CBE"/>
    <w:rsid w:val="00E216FF"/>
    <w:rsid w:val="00E21F5E"/>
    <w:rsid w:val="00E22373"/>
    <w:rsid w:val="00E22876"/>
    <w:rsid w:val="00E2467C"/>
    <w:rsid w:val="00E3063A"/>
    <w:rsid w:val="00E3515B"/>
    <w:rsid w:val="00E409B8"/>
    <w:rsid w:val="00E4243F"/>
    <w:rsid w:val="00E424D3"/>
    <w:rsid w:val="00E432D5"/>
    <w:rsid w:val="00E44B63"/>
    <w:rsid w:val="00E44EA1"/>
    <w:rsid w:val="00E51DE0"/>
    <w:rsid w:val="00E541B0"/>
    <w:rsid w:val="00E55431"/>
    <w:rsid w:val="00E554B5"/>
    <w:rsid w:val="00E573A2"/>
    <w:rsid w:val="00E62174"/>
    <w:rsid w:val="00E65B97"/>
    <w:rsid w:val="00E670A9"/>
    <w:rsid w:val="00E670F0"/>
    <w:rsid w:val="00E72033"/>
    <w:rsid w:val="00E75852"/>
    <w:rsid w:val="00E77981"/>
    <w:rsid w:val="00E77E10"/>
    <w:rsid w:val="00E77F4A"/>
    <w:rsid w:val="00E8046A"/>
    <w:rsid w:val="00E903B9"/>
    <w:rsid w:val="00E930CA"/>
    <w:rsid w:val="00E93302"/>
    <w:rsid w:val="00E93C69"/>
    <w:rsid w:val="00E97D10"/>
    <w:rsid w:val="00EA7C7A"/>
    <w:rsid w:val="00EB2269"/>
    <w:rsid w:val="00EB5F9B"/>
    <w:rsid w:val="00EC287B"/>
    <w:rsid w:val="00ED1C57"/>
    <w:rsid w:val="00ED2857"/>
    <w:rsid w:val="00ED4C82"/>
    <w:rsid w:val="00ED4D0D"/>
    <w:rsid w:val="00ED597B"/>
    <w:rsid w:val="00ED68B0"/>
    <w:rsid w:val="00ED6DE1"/>
    <w:rsid w:val="00ED7685"/>
    <w:rsid w:val="00EE1896"/>
    <w:rsid w:val="00EE30EA"/>
    <w:rsid w:val="00EE3B00"/>
    <w:rsid w:val="00EE5BDC"/>
    <w:rsid w:val="00EE6D34"/>
    <w:rsid w:val="00EE7A86"/>
    <w:rsid w:val="00EF3541"/>
    <w:rsid w:val="00F0372B"/>
    <w:rsid w:val="00F04D54"/>
    <w:rsid w:val="00F0650A"/>
    <w:rsid w:val="00F11185"/>
    <w:rsid w:val="00F1296E"/>
    <w:rsid w:val="00F134B0"/>
    <w:rsid w:val="00F13AE5"/>
    <w:rsid w:val="00F15D73"/>
    <w:rsid w:val="00F16A79"/>
    <w:rsid w:val="00F16AC4"/>
    <w:rsid w:val="00F2375E"/>
    <w:rsid w:val="00F2404A"/>
    <w:rsid w:val="00F2612E"/>
    <w:rsid w:val="00F32804"/>
    <w:rsid w:val="00F34515"/>
    <w:rsid w:val="00F40D2E"/>
    <w:rsid w:val="00F42BE0"/>
    <w:rsid w:val="00F42EC8"/>
    <w:rsid w:val="00F455E8"/>
    <w:rsid w:val="00F46803"/>
    <w:rsid w:val="00F510AB"/>
    <w:rsid w:val="00F55097"/>
    <w:rsid w:val="00F57D88"/>
    <w:rsid w:val="00F60D46"/>
    <w:rsid w:val="00F61C4D"/>
    <w:rsid w:val="00F646BE"/>
    <w:rsid w:val="00F65F55"/>
    <w:rsid w:val="00F67C17"/>
    <w:rsid w:val="00F70AEF"/>
    <w:rsid w:val="00F72501"/>
    <w:rsid w:val="00F74635"/>
    <w:rsid w:val="00F74EFC"/>
    <w:rsid w:val="00F81BB8"/>
    <w:rsid w:val="00F844F6"/>
    <w:rsid w:val="00F879BE"/>
    <w:rsid w:val="00F91667"/>
    <w:rsid w:val="00F92067"/>
    <w:rsid w:val="00F92723"/>
    <w:rsid w:val="00F931B8"/>
    <w:rsid w:val="00F97006"/>
    <w:rsid w:val="00FA19A8"/>
    <w:rsid w:val="00FA1B69"/>
    <w:rsid w:val="00FA2B7A"/>
    <w:rsid w:val="00FA3799"/>
    <w:rsid w:val="00FA3B5C"/>
    <w:rsid w:val="00FA4A24"/>
    <w:rsid w:val="00FA76B5"/>
    <w:rsid w:val="00FB03EE"/>
    <w:rsid w:val="00FB43C6"/>
    <w:rsid w:val="00FB4B45"/>
    <w:rsid w:val="00FB5DB1"/>
    <w:rsid w:val="00FC7EBE"/>
    <w:rsid w:val="00FD00E4"/>
    <w:rsid w:val="00FD16ED"/>
    <w:rsid w:val="00FD2935"/>
    <w:rsid w:val="00FD3945"/>
    <w:rsid w:val="00FD445B"/>
    <w:rsid w:val="00FD6595"/>
    <w:rsid w:val="00FE1987"/>
    <w:rsid w:val="00FE1ABB"/>
    <w:rsid w:val="00FE72F2"/>
    <w:rsid w:val="00FF0B53"/>
    <w:rsid w:val="00FF136C"/>
    <w:rsid w:val="00FF2201"/>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D0F"/>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 w:type="paragraph" w:styleId="af2">
    <w:name w:val="Revision"/>
    <w:hidden/>
    <w:uiPriority w:val="99"/>
    <w:semiHidden/>
    <w:rsid w:val="00B841D1"/>
    <w:rPr>
      <w:rFonts w:ascii="Times New Roman" w:eastAsia="宋体" w:hAnsi="Times New Roman"/>
      <w:iCs/>
      <w:szCs w:val="21"/>
    </w:rPr>
  </w:style>
  <w:style w:type="paragraph" w:styleId="af3">
    <w:name w:val="List Paragraph"/>
    <w:basedOn w:val="a"/>
    <w:uiPriority w:val="34"/>
    <w:qFormat/>
    <w:rsid w:val="007A4A60"/>
    <w:pPr>
      <w:ind w:firstLineChars="200" w:firstLine="420"/>
    </w:pPr>
  </w:style>
  <w:style w:type="paragraph" w:customStyle="1" w:styleId="EndNoteBibliographyTitle">
    <w:name w:val="EndNote Bibliography Title"/>
    <w:basedOn w:val="a"/>
    <w:link w:val="EndNoteBibliographyTitle0"/>
    <w:rsid w:val="00452A72"/>
    <w:pPr>
      <w:jc w:val="center"/>
    </w:pPr>
    <w:rPr>
      <w:rFonts w:cs="Times New Roman"/>
      <w:noProof/>
      <w:sz w:val="20"/>
    </w:rPr>
  </w:style>
  <w:style w:type="character" w:customStyle="1" w:styleId="EndNoteBibliographyTitle0">
    <w:name w:val="EndNote Bibliography Title 字符"/>
    <w:basedOn w:val="a0"/>
    <w:link w:val="EndNoteBibliographyTitle"/>
    <w:rsid w:val="00452A72"/>
    <w:rPr>
      <w:rFonts w:ascii="Times New Roman" w:eastAsia="宋体" w:hAnsi="Times New Roman" w:cs="Times New Roman"/>
      <w:iCs/>
      <w:noProof/>
      <w:sz w:val="20"/>
      <w:szCs w:val="21"/>
    </w:rPr>
  </w:style>
  <w:style w:type="paragraph" w:customStyle="1" w:styleId="EndNoteBibliography">
    <w:name w:val="EndNote Bibliography"/>
    <w:basedOn w:val="a"/>
    <w:link w:val="EndNoteBibliography0"/>
    <w:rsid w:val="00452A72"/>
    <w:pPr>
      <w:spacing w:line="240" w:lineRule="auto"/>
    </w:pPr>
    <w:rPr>
      <w:rFonts w:cs="Times New Roman"/>
      <w:noProof/>
      <w:sz w:val="20"/>
    </w:rPr>
  </w:style>
  <w:style w:type="character" w:customStyle="1" w:styleId="EndNoteBibliography0">
    <w:name w:val="EndNote Bibliography 字符"/>
    <w:basedOn w:val="a0"/>
    <w:link w:val="EndNoteBibliography"/>
    <w:rsid w:val="00452A72"/>
    <w:rPr>
      <w:rFonts w:ascii="Times New Roman" w:eastAsia="宋体" w:hAnsi="Times New Roman" w:cs="Times New Roman"/>
      <w:iCs/>
      <w:noProof/>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jpeg"/><Relationship Id="rId39" Type="http://schemas.microsoft.com/office/2011/relationships/people" Target="people.xml"/><Relationship Id="rId21" Type="http://schemas.openxmlformats.org/officeDocument/2006/relationships/image" Target="media/image10.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9021</TotalTime>
  <Pages>1</Pages>
  <Words>4511</Words>
  <Characters>25716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777</cp:revision>
  <dcterms:created xsi:type="dcterms:W3CDTF">2021-05-03T00:11:00Z</dcterms:created>
  <dcterms:modified xsi:type="dcterms:W3CDTF">2021-06-28T08:03:00Z</dcterms:modified>
</cp:coreProperties>
</file>