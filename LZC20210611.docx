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70A56083" w:rsidR="007A60BC" w:rsidRPr="007A60BC" w:rsidRDefault="002B621B" w:rsidP="007A60BC">
      <w:pPr>
        <w:pStyle w:val="1"/>
        <w:spacing w:line="240" w:lineRule="auto"/>
      </w:pPr>
      <w:bookmarkStart w:id="0" w:name="_Toc37182755"/>
      <w:r w:rsidRPr="00F879BE">
        <w:t>Improve</w:t>
      </w:r>
      <w:r>
        <w:t>d</w:t>
      </w:r>
      <w:r w:rsidRPr="00F879BE">
        <w:t xml:space="preserve"> Cooperation </w:t>
      </w:r>
      <w:r>
        <w:t xml:space="preserve">by </w:t>
      </w:r>
      <w:r>
        <w:rPr>
          <w:rFonts w:hint="eastAsia"/>
        </w:rPr>
        <w:t>Balance</w:t>
      </w:r>
      <w:r>
        <w:t xml:space="preserve"> Exploration </w:t>
      </w:r>
      <w:r>
        <w:rPr>
          <w:rFonts w:hint="eastAsia"/>
        </w:rPr>
        <w:t>and</w:t>
      </w:r>
      <w:r>
        <w:t xml:space="preserve"> Exploitation in Intertemporal</w:t>
      </w:r>
      <w:r w:rsidR="007A60BC">
        <w:t xml:space="preserve"> Social Dilemma</w:t>
      </w:r>
      <w:r>
        <w:t xml:space="preserve"> Tasks</w:t>
      </w:r>
    </w:p>
    <w:p w14:paraId="6CA32F41" w14:textId="062F7F5F" w:rsidR="0096787A" w:rsidRPr="003B2091" w:rsidRDefault="008B3003" w:rsidP="003B2091">
      <w:pPr>
        <w:pStyle w:val="a5"/>
      </w:pPr>
      <w:r w:rsidRPr="003B2091">
        <w:rPr>
          <w:rFonts w:hint="eastAsia"/>
        </w:rPr>
        <w:t>摘要：</w:t>
      </w:r>
      <w:r w:rsidR="00487860" w:rsidRPr="003B2091">
        <w:rPr>
          <w:rFonts w:hint="eastAsia"/>
        </w:rPr>
        <w:t>当个体的行为具有理性特征时，对群体而言可能导致非理性的总收益。人类与许多群居特性的动物往往会进化出合作这一社会属性来应对这一挑战。</w:t>
      </w:r>
      <w:r w:rsidR="009931C2" w:rsidRPr="003B2091">
        <w:rPr>
          <w:rFonts w:hint="eastAsia"/>
        </w:rPr>
        <w:t>因此，</w:t>
      </w:r>
      <w:r w:rsidR="00487860" w:rsidRPr="003B2091">
        <w:rPr>
          <w:rFonts w:hint="eastAsia"/>
        </w:rPr>
        <w:t>个体间相互合作对于群居生物适应自然环境的变化具有重要的意义。</w:t>
      </w:r>
      <w:r w:rsidR="00BE51FF" w:rsidRPr="003B2091">
        <w:rPr>
          <w:rFonts w:hint="eastAsia"/>
        </w:rPr>
        <w:t>基于多智能体强化学习，</w:t>
      </w:r>
      <w:r w:rsidR="005F6D74" w:rsidRPr="003B2091">
        <w:rPr>
          <w:rFonts w:hint="eastAsia"/>
        </w:rPr>
        <w:t>我们</w:t>
      </w:r>
      <w:r w:rsidR="00990282">
        <w:rPr>
          <w:rFonts w:hint="eastAsia"/>
        </w:rPr>
        <w:t>提出智能体可以通过简单地调整学习率来权衡</w:t>
      </w:r>
      <w:r w:rsidR="00990282">
        <w:rPr>
          <w:rFonts w:hint="eastAsia"/>
        </w:rPr>
        <w:t>exploration</w:t>
      </w:r>
      <w:r w:rsidR="00990282">
        <w:rPr>
          <w:rFonts w:hint="eastAsia"/>
        </w:rPr>
        <w:t>和</w:t>
      </w:r>
      <w:r w:rsidR="00990282">
        <w:rPr>
          <w:rFonts w:hint="eastAsia"/>
        </w:rPr>
        <w:t>exploitation</w:t>
      </w:r>
      <w:r w:rsidR="00990282">
        <w:rPr>
          <w:rFonts w:hint="eastAsia"/>
        </w:rPr>
        <w:t>，就可以在跨期社会困境任务中形成合作</w:t>
      </w:r>
      <w:r w:rsidR="00092CF0" w:rsidRPr="003B2091">
        <w:rPr>
          <w:rFonts w:hint="eastAsia"/>
        </w:rPr>
        <w:t>。结果表明，</w:t>
      </w:r>
      <w:r w:rsidR="00994AE6" w:rsidRPr="003B2091">
        <w:rPr>
          <w:rFonts w:hint="eastAsia"/>
        </w:rPr>
        <w:t>个体</w:t>
      </w:r>
      <w:r w:rsidR="00A54A6C" w:rsidRPr="003B2091">
        <w:rPr>
          <w:rFonts w:hint="eastAsia"/>
        </w:rPr>
        <w:t>内在需求</w:t>
      </w:r>
      <w:r w:rsidR="00994AE6" w:rsidRPr="003B2091">
        <w:rPr>
          <w:rFonts w:hint="eastAsia"/>
        </w:rPr>
        <w:t>的异质性促进了合作行为，个体在环境中的分布同样对合作</w:t>
      </w:r>
      <w:r w:rsidR="00290113" w:rsidRPr="003B2091">
        <w:rPr>
          <w:rFonts w:hint="eastAsia"/>
        </w:rPr>
        <w:t>趋势</w:t>
      </w:r>
      <w:r w:rsidR="00994AE6" w:rsidRPr="003B2091">
        <w:rPr>
          <w:rFonts w:hint="eastAsia"/>
        </w:rPr>
        <w:t>的产生起到</w:t>
      </w:r>
      <w:r w:rsidR="00F57D88">
        <w:rPr>
          <w:rFonts w:hint="eastAsia"/>
        </w:rPr>
        <w:t>促进</w:t>
      </w:r>
      <w:r w:rsidR="00994AE6" w:rsidRPr="003B2091">
        <w:rPr>
          <w:rFonts w:hint="eastAsia"/>
        </w:rPr>
        <w:t>作用。</w:t>
      </w:r>
    </w:p>
    <w:p w14:paraId="4BF16B10" w14:textId="77777777" w:rsidR="003B2091" w:rsidRPr="00F879BE" w:rsidRDefault="003B2091" w:rsidP="003B2091">
      <w:pPr>
        <w:pStyle w:val="a5"/>
      </w:pPr>
    </w:p>
    <w:bookmarkEnd w:id="0"/>
    <w:p w14:paraId="7292D3D0" w14:textId="1F73EDF9" w:rsidR="00A465E2" w:rsidRPr="00ED597B" w:rsidRDefault="001471D6" w:rsidP="00295E6B">
      <w:pPr>
        <w:pStyle w:val="2"/>
      </w:pPr>
      <w:r w:rsidRPr="00ED597B">
        <w:rPr>
          <w:rFonts w:hint="eastAsia"/>
        </w:rPr>
        <w:t>1</w:t>
      </w:r>
      <w:r w:rsidRPr="00ED597B">
        <w:t xml:space="preserve"> </w:t>
      </w:r>
      <w:r w:rsidR="00771E9B" w:rsidRPr="00ED597B">
        <w:rPr>
          <w:rFonts w:hint="eastAsia"/>
        </w:rPr>
        <w:t>介绍</w:t>
      </w:r>
    </w:p>
    <w:p w14:paraId="251325BE" w14:textId="68312F2F" w:rsidR="00BF62E6" w:rsidRDefault="00BF62E6" w:rsidP="00BF3A5D">
      <w:r>
        <w:rPr>
          <w:rFonts w:hint="eastAsia"/>
        </w:rPr>
        <w:t>动物或者人类的群体行为结果不仅受到环境的影响，同时也会受到群体内个体行为策略的影响。比如，动物或者人类的迁徙会受到所处环境资源的影响，</w:t>
      </w:r>
      <w:r w:rsidR="00BF3A5D">
        <w:rPr>
          <w:rFonts w:hint="eastAsia"/>
        </w:rPr>
        <w:t>动物或者人类会倾向于向环境资源丰富的地方迁徙。同时，群体内个体从环境处获得的收益也受到群体内其他个体策略的影响，当群体内所有个体的策略都是往资源丰富的地方迁徙，那么处于该地的个体获得的收益会逐渐减少。这类问题就是所谓的跨期社会困境问题。对于</w:t>
      </w:r>
      <w:r w:rsidR="00F13AE5">
        <w:rPr>
          <w:rFonts w:hint="eastAsia"/>
        </w:rPr>
        <w:t>处于跨期社会困境</w:t>
      </w:r>
      <w:r w:rsidR="00A35E61">
        <w:rPr>
          <w:rFonts w:hint="eastAsia"/>
        </w:rPr>
        <w:t>环境</w:t>
      </w:r>
      <w:r w:rsidR="00F13AE5">
        <w:rPr>
          <w:rFonts w:hint="eastAsia"/>
        </w:rPr>
        <w:t>的群体而言，</w:t>
      </w:r>
      <w:r w:rsidR="00A35E61">
        <w:rPr>
          <w:rFonts w:hint="eastAsia"/>
        </w:rPr>
        <w:t>它们</w:t>
      </w:r>
      <w:r w:rsidR="00F13AE5">
        <w:rPr>
          <w:rFonts w:hint="eastAsia"/>
        </w:rPr>
        <w:t>有可能陷入某种平衡状态，</w:t>
      </w:r>
      <w:r w:rsidR="009B5920">
        <w:rPr>
          <w:rFonts w:hint="eastAsia"/>
        </w:rPr>
        <w:t>此</w:t>
      </w:r>
      <w:r w:rsidR="00F13AE5">
        <w:rPr>
          <w:rFonts w:hint="eastAsia"/>
        </w:rPr>
        <w:t>状态下的群体总收益</w:t>
      </w:r>
      <w:r w:rsidR="009B5920">
        <w:rPr>
          <w:rFonts w:hint="eastAsia"/>
        </w:rPr>
        <w:t>较少</w:t>
      </w:r>
      <w:r w:rsidR="00F13AE5">
        <w:rPr>
          <w:rFonts w:hint="eastAsia"/>
        </w:rPr>
        <w:t>。</w:t>
      </w:r>
      <w:r w:rsidR="008F737B">
        <w:rPr>
          <w:rFonts w:hint="eastAsia"/>
        </w:rPr>
        <w:t>为了在跨期社会困境情形下获得</w:t>
      </w:r>
      <w:r w:rsidR="00C97930">
        <w:rPr>
          <w:rFonts w:hint="eastAsia"/>
        </w:rPr>
        <w:t>最优</w:t>
      </w:r>
      <w:r w:rsidR="009B5920">
        <w:rPr>
          <w:rFonts w:hint="eastAsia"/>
        </w:rPr>
        <w:t>总收益</w:t>
      </w:r>
      <w:r w:rsidR="00C97930">
        <w:rPr>
          <w:rFonts w:hint="eastAsia"/>
        </w:rPr>
        <w:t>，群体内的个体需要能在个体短期收益和群体长期收益之间进行权衡，通过牺牲个体的短期收益来获得群体的最优长期收益。</w:t>
      </w:r>
    </w:p>
    <w:p w14:paraId="5721072C" w14:textId="3C9FD01D" w:rsidR="00CB6E77" w:rsidRDefault="00CB6E77" w:rsidP="00A350C1"/>
    <w:p w14:paraId="580D9CF8" w14:textId="16084CDF" w:rsidR="00CB6E77" w:rsidRDefault="001536DE" w:rsidP="00A217B2">
      <w:r>
        <w:rPr>
          <w:rFonts w:hint="eastAsia"/>
        </w:rPr>
        <w:t>多智能体强化学习能够模拟多个智能体在动态可变环境下的</w:t>
      </w:r>
      <w:r w:rsidR="00A217B2">
        <w:rPr>
          <w:rFonts w:hint="eastAsia"/>
        </w:rPr>
        <w:t>行为</w:t>
      </w:r>
      <w:r>
        <w:rPr>
          <w:rFonts w:hint="eastAsia"/>
        </w:rPr>
        <w:t>策略，目前已有许多研究发现多智能体强化学习可以模拟群体如何形成合作，从而在各类社会困境问题中获得最优解。</w:t>
      </w:r>
      <w:r w:rsidR="00A217B2">
        <w:rPr>
          <w:rFonts w:hint="eastAsia"/>
        </w:rPr>
        <w:t>这些模型往往通过</w:t>
      </w:r>
      <w:r w:rsidR="00771552">
        <w:rPr>
          <w:rFonts w:hint="eastAsia"/>
        </w:rPr>
        <w:t>内部奖励</w:t>
      </w:r>
      <w:r w:rsidR="00A35E61">
        <w:rPr>
          <w:rFonts w:hint="eastAsia"/>
        </w:rPr>
        <w:t>，</w:t>
      </w:r>
      <w:r w:rsidR="00A217B2">
        <w:rPr>
          <w:rFonts w:hint="eastAsia"/>
        </w:rPr>
        <w:t>来让智能体形成</w:t>
      </w:r>
      <w:r w:rsidR="00E8046A">
        <w:rPr>
          <w:rFonts w:hint="eastAsia"/>
        </w:rPr>
        <w:t>对群体</w:t>
      </w:r>
      <w:r w:rsidR="00A217B2">
        <w:rPr>
          <w:rFonts w:hint="eastAsia"/>
        </w:rPr>
        <w:t>理性的策略。</w:t>
      </w:r>
      <w:r w:rsidR="00771552">
        <w:rPr>
          <w:rFonts w:hint="eastAsia"/>
        </w:rPr>
        <w:t>内部奖励包括对不平等的厌恶、亲社会性和名声等，这些内部奖励将抑制智能体采取对群体总体收益不利的策略。</w:t>
      </w:r>
      <w:r w:rsidR="00E8046A">
        <w:rPr>
          <w:rFonts w:hint="eastAsia"/>
        </w:rPr>
        <w:t>比如，智能体厌恶不平等，当它发现自己的收益远远大于其它智能体的收益时，就会抑制其继续采用最大化其个体收益的策略</w:t>
      </w:r>
      <w:r w:rsidR="00EE30EA">
        <w:rPr>
          <w:rFonts w:hint="eastAsia"/>
        </w:rPr>
        <w:t>。为了形成内部奖励，这些模型都假定群体内</w:t>
      </w:r>
      <w:r w:rsidR="00DD024A">
        <w:rPr>
          <w:rFonts w:hint="eastAsia"/>
        </w:rPr>
        <w:t>个体</w:t>
      </w:r>
      <w:r w:rsidR="00EE30EA">
        <w:rPr>
          <w:rFonts w:hint="eastAsia"/>
        </w:rPr>
        <w:t>能获取</w:t>
      </w:r>
      <w:r w:rsidR="00DD024A">
        <w:rPr>
          <w:rFonts w:hint="eastAsia"/>
        </w:rPr>
        <w:t>群体内许多其它同伴</w:t>
      </w:r>
      <w:r w:rsidR="00EE30EA">
        <w:rPr>
          <w:rFonts w:hint="eastAsia"/>
        </w:rPr>
        <w:t>的信息，从而形成个体的亲社会属性。</w:t>
      </w:r>
      <w:r w:rsidR="00DD024A">
        <w:rPr>
          <w:rFonts w:hint="eastAsia"/>
        </w:rPr>
        <w:t>然而，这些模型对于那些只能获取群体内极少同伴信息的群体，如鱼群和蚁群等如何形成合作的机制还难以给出合理的</w:t>
      </w:r>
      <w:r w:rsidR="00760433">
        <w:rPr>
          <w:rFonts w:hint="eastAsia"/>
        </w:rPr>
        <w:t>解释。</w:t>
      </w:r>
    </w:p>
    <w:p w14:paraId="39FAFDD1" w14:textId="6CE81EF4" w:rsidR="00CE4EEC" w:rsidRDefault="00CE4EEC" w:rsidP="00A217B2"/>
    <w:p w14:paraId="1FF87A4B" w14:textId="3D427C9B" w:rsidR="00CE4EEC" w:rsidRDefault="00CE4EEC" w:rsidP="00A217B2">
      <w:r>
        <w:rPr>
          <w:rFonts w:hint="eastAsia"/>
        </w:rPr>
        <w:t>本研究基于</w:t>
      </w:r>
      <w:r w:rsidRPr="00CE4EEC">
        <w:rPr>
          <w:rFonts w:hint="eastAsia"/>
        </w:rPr>
        <w:t xml:space="preserve">Eric </w:t>
      </w:r>
      <w:proofErr w:type="spellStart"/>
      <w:r w:rsidRPr="00CE4EEC">
        <w:rPr>
          <w:rFonts w:hint="eastAsia"/>
        </w:rPr>
        <w:t>Charnov</w:t>
      </w:r>
      <w:proofErr w:type="spellEnd"/>
      <w:r w:rsidRPr="00CE4EEC">
        <w:rPr>
          <w:rFonts w:hint="eastAsia"/>
        </w:rPr>
        <w:t>在</w:t>
      </w:r>
      <w:r w:rsidRPr="00CE4EEC">
        <w:rPr>
          <w:rFonts w:hint="eastAsia"/>
        </w:rPr>
        <w:t>1976</w:t>
      </w:r>
      <w:r w:rsidRPr="00CE4EEC">
        <w:rPr>
          <w:rFonts w:hint="eastAsia"/>
        </w:rPr>
        <w:t>年</w:t>
      </w:r>
      <w:r w:rsidR="00A35E61">
        <w:rPr>
          <w:rFonts w:hint="eastAsia"/>
        </w:rPr>
        <w:t>的</w:t>
      </w:r>
      <w:r w:rsidRPr="00CE4EEC">
        <w:rPr>
          <w:rFonts w:hint="eastAsia"/>
        </w:rPr>
        <w:t>边际价值理论</w:t>
      </w:r>
      <w:r>
        <w:rPr>
          <w:rFonts w:hint="eastAsia"/>
        </w:rPr>
        <w:t>，</w:t>
      </w:r>
      <w:r w:rsidR="00A35E61">
        <w:rPr>
          <w:rFonts w:hint="eastAsia"/>
        </w:rPr>
        <w:t>提出</w:t>
      </w:r>
      <w:r>
        <w:rPr>
          <w:rFonts w:hint="eastAsia"/>
        </w:rPr>
        <w:t>智能体可以通过简单地调整学习率来权衡</w:t>
      </w:r>
      <w:r>
        <w:rPr>
          <w:rFonts w:hint="eastAsia"/>
        </w:rPr>
        <w:t>exploration</w:t>
      </w:r>
      <w:r>
        <w:rPr>
          <w:rFonts w:hint="eastAsia"/>
        </w:rPr>
        <w:t>和</w:t>
      </w:r>
      <w:r>
        <w:rPr>
          <w:rFonts w:hint="eastAsia"/>
        </w:rPr>
        <w:t>exploitation</w:t>
      </w:r>
      <w:r>
        <w:rPr>
          <w:rFonts w:hint="eastAsia"/>
        </w:rPr>
        <w:t>，就可以在跨期社会困境任务中形成合作，从而获得较高的群体总收益。</w:t>
      </w:r>
      <w:r w:rsidR="000B3F27">
        <w:rPr>
          <w:rFonts w:hint="eastAsia"/>
        </w:rPr>
        <w:t>强化学习模型中，</w:t>
      </w:r>
      <w:r w:rsidR="00B8650C">
        <w:rPr>
          <w:rFonts w:hint="eastAsia"/>
        </w:rPr>
        <w:t>Exploration</w:t>
      </w:r>
      <w:r w:rsidR="00F455E8">
        <w:rPr>
          <w:rFonts w:hint="eastAsia"/>
        </w:rPr>
        <w:t>表现为智能体</w:t>
      </w:r>
      <w:r w:rsidR="000B3F27">
        <w:rPr>
          <w:rFonts w:hint="eastAsia"/>
        </w:rPr>
        <w:t>为了避免局部最优解选择当前不能获得最优奖励的动作，而</w:t>
      </w:r>
      <w:r w:rsidR="000B3F27">
        <w:rPr>
          <w:rFonts w:hint="eastAsia"/>
        </w:rPr>
        <w:t>Exploitation</w:t>
      </w:r>
      <w:r w:rsidR="00A35E61">
        <w:rPr>
          <w:rFonts w:hint="eastAsia"/>
        </w:rPr>
        <w:t>则是</w:t>
      </w:r>
      <w:r w:rsidR="000B3F27">
        <w:rPr>
          <w:rFonts w:hint="eastAsia"/>
        </w:rPr>
        <w:t>智能体选择当前能获得最优奖励的动作。</w:t>
      </w:r>
      <w:r w:rsidR="00ED68B0">
        <w:rPr>
          <w:rFonts w:hint="eastAsia"/>
        </w:rPr>
        <w:t>为了在</w:t>
      </w:r>
      <w:r w:rsidR="00ED68B0">
        <w:rPr>
          <w:rFonts w:hint="eastAsia"/>
        </w:rPr>
        <w:t>exploration</w:t>
      </w:r>
      <w:r w:rsidR="00ED68B0">
        <w:rPr>
          <w:rFonts w:hint="eastAsia"/>
        </w:rPr>
        <w:t>和</w:t>
      </w:r>
      <w:r w:rsidR="00ED68B0">
        <w:rPr>
          <w:rFonts w:hint="eastAsia"/>
        </w:rPr>
        <w:t>exploitation</w:t>
      </w:r>
      <w:r w:rsidR="00ED68B0">
        <w:rPr>
          <w:rFonts w:hint="eastAsia"/>
        </w:rPr>
        <w:t>之间权衡，我们基于深度</w:t>
      </w:r>
      <w:r w:rsidR="00ED68B0">
        <w:rPr>
          <w:rFonts w:hint="eastAsia"/>
        </w:rPr>
        <w:t>Q</w:t>
      </w:r>
      <w:r w:rsidR="00ED68B0">
        <w:rPr>
          <w:rFonts w:hint="eastAsia"/>
        </w:rPr>
        <w:t>学习，提出</w:t>
      </w:r>
      <w:r w:rsidR="00CE3F12">
        <w:rPr>
          <w:rFonts w:hint="eastAsia"/>
        </w:rPr>
        <w:t>了</w:t>
      </w:r>
      <w:r w:rsidR="00ED68B0">
        <w:rPr>
          <w:rFonts w:hint="eastAsia"/>
        </w:rPr>
        <w:t>一个</w:t>
      </w:r>
      <w:r w:rsidR="00CE3F12">
        <w:rPr>
          <w:rFonts w:hint="eastAsia"/>
        </w:rPr>
        <w:t>由个体</w:t>
      </w:r>
      <w:del w:id="1" w:author="Liu xg" w:date="2021-06-12T20:50:00Z">
        <w:r w:rsidR="00CE3F12" w:rsidDel="003F0D33">
          <w:rPr>
            <w:rFonts w:hint="eastAsia"/>
          </w:rPr>
          <w:delText>平均收益</w:delText>
        </w:r>
      </w:del>
      <w:ins w:id="2" w:author="Liu xg" w:date="2021-06-12T20:50:00Z">
        <w:r w:rsidR="003F0D33">
          <w:rPr>
            <w:rFonts w:hint="eastAsia"/>
          </w:rPr>
          <w:t>阶段</w:t>
        </w:r>
      </w:ins>
      <w:ins w:id="3" w:author="Liu xg" w:date="2021-06-12T21:00:00Z">
        <w:r w:rsidR="00D97F75">
          <w:rPr>
            <w:rFonts w:hint="eastAsia"/>
          </w:rPr>
          <w:t>累积</w:t>
        </w:r>
      </w:ins>
      <w:ins w:id="4" w:author="Liu xg" w:date="2021-06-12T20:50:00Z">
        <w:r w:rsidR="003F0D33">
          <w:rPr>
            <w:rFonts w:hint="eastAsia"/>
          </w:rPr>
          <w:t>收益</w:t>
        </w:r>
      </w:ins>
      <w:r w:rsidR="00CE3F12">
        <w:rPr>
          <w:rFonts w:hint="eastAsia"/>
        </w:rPr>
        <w:t>和目标收益之间的差值来定义的学习率，该学习率能根据环境收益通过在</w:t>
      </w:r>
      <w:r w:rsidR="00CE3F12">
        <w:rPr>
          <w:rFonts w:hint="eastAsia"/>
        </w:rPr>
        <w:t>exploration</w:t>
      </w:r>
      <w:r w:rsidR="00CE3F12">
        <w:rPr>
          <w:rFonts w:hint="eastAsia"/>
        </w:rPr>
        <w:t>和</w:t>
      </w:r>
      <w:r w:rsidR="00CE3F12">
        <w:rPr>
          <w:rFonts w:hint="eastAsia"/>
        </w:rPr>
        <w:t>exploitation</w:t>
      </w:r>
      <w:r w:rsidR="00CE3F12">
        <w:rPr>
          <w:rFonts w:hint="eastAsia"/>
        </w:rPr>
        <w:t>之间的切换调整智能体的策略，从而形成对群体总收益相对较优的个体策略。</w:t>
      </w:r>
    </w:p>
    <w:p w14:paraId="56EEE328" w14:textId="52D77664" w:rsidR="005D4F67" w:rsidRDefault="005D4F67" w:rsidP="00A350C1"/>
    <w:p w14:paraId="4A864838" w14:textId="5B93E215" w:rsidR="00E22876" w:rsidRDefault="00E22876" w:rsidP="00894B7E">
      <w:pPr>
        <w:pStyle w:val="2"/>
      </w:pPr>
      <w:r>
        <w:rPr>
          <w:rFonts w:hint="eastAsia"/>
        </w:rPr>
        <w:lastRenderedPageBreak/>
        <w:t>2</w:t>
      </w:r>
      <w:r>
        <w:t xml:space="preserve"> </w:t>
      </w:r>
      <w:r>
        <w:rPr>
          <w:rFonts w:hint="eastAsia"/>
        </w:rPr>
        <w:t>相关研究</w:t>
      </w:r>
    </w:p>
    <w:p w14:paraId="445B2D63" w14:textId="69B5B2BE" w:rsidR="006D5317" w:rsidRDefault="0019184E" w:rsidP="007F0570">
      <w:r>
        <w:rPr>
          <w:rFonts w:hint="eastAsia"/>
        </w:rPr>
        <w:t>面对社会困境问题，智能体如何逐渐形成合作行为</w:t>
      </w:r>
      <w:r w:rsidR="00E03EAC">
        <w:rPr>
          <w:rFonts w:hint="eastAsia"/>
        </w:rPr>
        <w:t>一直是社会科学、经济学和心理学等学科的重要研究问题。通过构建两个参与者交互的策略游戏，</w:t>
      </w:r>
      <w:proofErr w:type="spellStart"/>
      <w:r w:rsidR="00E03EAC">
        <w:rPr>
          <w:rFonts w:hint="eastAsia"/>
        </w:rPr>
        <w:t>Komorita</w:t>
      </w:r>
      <w:proofErr w:type="spellEnd"/>
      <w:r w:rsidR="00E03EAC">
        <w:rPr>
          <w:rFonts w:hint="eastAsia"/>
        </w:rPr>
        <w:t>和</w:t>
      </w:r>
      <w:r w:rsidR="00E03EAC">
        <w:rPr>
          <w:rFonts w:hint="eastAsia"/>
        </w:rPr>
        <w:t>Parks</w:t>
      </w:r>
      <w:r w:rsidR="00E03EAC">
        <w:rPr>
          <w:rFonts w:hint="eastAsia"/>
        </w:rPr>
        <w:t>等（</w:t>
      </w:r>
      <w:r w:rsidR="00E03EAC">
        <w:rPr>
          <w:rFonts w:hint="eastAsia"/>
        </w:rPr>
        <w:t>1</w:t>
      </w:r>
      <w:r w:rsidR="00E03EAC">
        <w:t>995</w:t>
      </w:r>
      <w:r w:rsidR="00E03EAC">
        <w:rPr>
          <w:rFonts w:hint="eastAsia"/>
        </w:rPr>
        <w:t>）发现</w:t>
      </w:r>
      <w:r w:rsidR="00967E60">
        <w:rPr>
          <w:rFonts w:hint="eastAsia"/>
        </w:rPr>
        <w:t>，通过设定“担心”和“贪婪”两种策略的收益可以形成促使两个参与者形成合作行为。而进化动力学模型发现，针锋相对的策略（</w:t>
      </w:r>
      <w:r w:rsidR="00967E60">
        <w:rPr>
          <w:rFonts w:hint="eastAsia"/>
        </w:rPr>
        <w:t>Axelrod</w:t>
      </w:r>
      <w:r w:rsidR="00967E60">
        <w:t xml:space="preserve"> 1984</w:t>
      </w:r>
      <w:r w:rsidR="00967E60">
        <w:rPr>
          <w:rFonts w:hint="eastAsia"/>
        </w:rPr>
        <w:t>）、与直接给予自己帮助的人合作（</w:t>
      </w:r>
      <w:r w:rsidR="00967E60">
        <w:rPr>
          <w:rFonts w:hint="eastAsia"/>
        </w:rPr>
        <w:t>Nowak</w:t>
      </w:r>
      <w:r w:rsidR="00967E60">
        <w:t xml:space="preserve"> 2006</w:t>
      </w:r>
      <w:r w:rsidR="00967E60">
        <w:rPr>
          <w:rFonts w:hint="eastAsia"/>
        </w:rPr>
        <w:t>）、或者惩罚他人从而获得足够的回报（</w:t>
      </w:r>
      <w:r w:rsidR="00967E60">
        <w:rPr>
          <w:rFonts w:hint="eastAsia"/>
        </w:rPr>
        <w:t>Fe</w:t>
      </w:r>
      <w:r w:rsidR="00967E60">
        <w:t>hr</w:t>
      </w:r>
      <w:r w:rsidR="00967E60">
        <w:rPr>
          <w:rFonts w:hint="eastAsia"/>
        </w:rPr>
        <w:t>和</w:t>
      </w:r>
      <w:proofErr w:type="spellStart"/>
      <w:r w:rsidR="00967E60">
        <w:rPr>
          <w:rFonts w:hint="eastAsia"/>
        </w:rPr>
        <w:t>Gachter</w:t>
      </w:r>
      <w:proofErr w:type="spellEnd"/>
      <w:r w:rsidR="00967E60">
        <w:t xml:space="preserve"> 2002</w:t>
      </w:r>
      <w:r w:rsidR="00967E60">
        <w:rPr>
          <w:rFonts w:hint="eastAsia"/>
        </w:rPr>
        <w:t>）都能促进合作的形成。</w:t>
      </w:r>
      <w:r w:rsidR="00C6130B">
        <w:rPr>
          <w:rFonts w:hint="eastAsia"/>
        </w:rPr>
        <w:t>以上研究尽管给出了形成群体合作的可能存在的因素，但没有给出个体具体的策略。</w:t>
      </w:r>
    </w:p>
    <w:p w14:paraId="4F9DD16D" w14:textId="35BB732C" w:rsidR="00967E60" w:rsidRDefault="00967E60" w:rsidP="007F0570"/>
    <w:p w14:paraId="15F30A69" w14:textId="06284BA0" w:rsidR="006D3173" w:rsidRDefault="004441BD" w:rsidP="007F0570">
      <w:r>
        <w:rPr>
          <w:rFonts w:hint="eastAsia"/>
        </w:rPr>
        <w:t>随着强化学习在解决诸如围棋和</w:t>
      </w:r>
      <w:r w:rsidR="004918C5">
        <w:rPr>
          <w:rFonts w:hint="eastAsia"/>
        </w:rPr>
        <w:t>多人</w:t>
      </w:r>
      <w:r w:rsidR="00E930CA">
        <w:rPr>
          <w:rFonts w:hint="eastAsia"/>
        </w:rPr>
        <w:t>合作游戏取得的显著成果，已有许多研究者开始利用多智能体强化学习模型来研究群体如何形成合作的机制。通过设定智能体的决策任务和智能体形成合作所需要的策略参数，利用模型解释动物或者人类在形成合作行为时可能的策略参数。</w:t>
      </w:r>
      <w:proofErr w:type="spellStart"/>
      <w:r w:rsidR="006D3173" w:rsidRPr="006D3173">
        <w:t>Sequeira</w:t>
      </w:r>
      <w:proofErr w:type="spellEnd"/>
      <w:r w:rsidR="006D3173">
        <w:rPr>
          <w:rFonts w:hint="eastAsia"/>
        </w:rPr>
        <w:t>等（</w:t>
      </w:r>
      <w:r w:rsidR="006D3173">
        <w:rPr>
          <w:rFonts w:hint="eastAsia"/>
        </w:rPr>
        <w:t>2</w:t>
      </w:r>
      <w:r w:rsidR="006D3173">
        <w:t>011</w:t>
      </w:r>
      <w:r w:rsidR="006D3173">
        <w:rPr>
          <w:rFonts w:hint="eastAsia"/>
        </w:rPr>
        <w:t>）</w:t>
      </w:r>
      <w:r w:rsidR="00284712">
        <w:rPr>
          <w:rFonts w:hint="eastAsia"/>
        </w:rPr>
        <w:t>提出智能体通过探索内在动机来形成社会属性。</w:t>
      </w:r>
      <w:r w:rsidR="006D3173">
        <w:rPr>
          <w:rFonts w:hint="eastAsia"/>
        </w:rPr>
        <w:t>Foerster</w:t>
      </w:r>
      <w:r w:rsidR="006D3173">
        <w:rPr>
          <w:rFonts w:hint="eastAsia"/>
        </w:rPr>
        <w:t>等（</w:t>
      </w:r>
      <w:r w:rsidR="006D3173">
        <w:rPr>
          <w:rFonts w:hint="eastAsia"/>
        </w:rPr>
        <w:t>2</w:t>
      </w:r>
      <w:r w:rsidR="006D3173">
        <w:t>017</w:t>
      </w:r>
      <w:r w:rsidR="006D3173">
        <w:rPr>
          <w:rFonts w:hint="eastAsia"/>
        </w:rPr>
        <w:t>）通过智能体对其它个体学习结果的建模，来让智能体在多轮囚徒困境游戏问题中形成合作。</w:t>
      </w:r>
    </w:p>
    <w:p w14:paraId="3F412B56" w14:textId="13FC54E0" w:rsidR="00771EAE" w:rsidRDefault="00185D8F" w:rsidP="007F0570">
      <w:proofErr w:type="spellStart"/>
      <w:r>
        <w:rPr>
          <w:rFonts w:hint="eastAsia"/>
        </w:rPr>
        <w:t>Peysakhovich</w:t>
      </w:r>
      <w:proofErr w:type="spellEnd"/>
      <w:r>
        <w:rPr>
          <w:rFonts w:hint="eastAsia"/>
        </w:rPr>
        <w:t>等（</w:t>
      </w:r>
      <w:r>
        <w:rPr>
          <w:rFonts w:hint="eastAsia"/>
        </w:rPr>
        <w:t>2</w:t>
      </w:r>
      <w:r>
        <w:t>018</w:t>
      </w:r>
      <w:r>
        <w:rPr>
          <w:rFonts w:hint="eastAsia"/>
        </w:rPr>
        <w:t>）发现当智能体更多关注其它个体收益时，能让智能体在</w:t>
      </w:r>
      <w:r w:rsidRPr="00185D8F">
        <w:t>Stag Hunt games</w:t>
      </w:r>
      <w:r>
        <w:rPr>
          <w:rFonts w:hint="eastAsia"/>
        </w:rPr>
        <w:t>中形成亲社会的策略。</w:t>
      </w:r>
      <w:r w:rsidR="00967E60">
        <w:rPr>
          <w:rFonts w:hint="eastAsia"/>
        </w:rPr>
        <w:t>Hughe</w:t>
      </w:r>
      <w:r w:rsidR="00806314">
        <w:rPr>
          <w:rFonts w:hint="eastAsia"/>
        </w:rPr>
        <w:t>s</w:t>
      </w:r>
      <w:r w:rsidR="00806314">
        <w:rPr>
          <w:rFonts w:hint="eastAsia"/>
        </w:rPr>
        <w:t>等（</w:t>
      </w:r>
      <w:r w:rsidR="00806314">
        <w:rPr>
          <w:rFonts w:hint="eastAsia"/>
        </w:rPr>
        <w:t>2</w:t>
      </w:r>
      <w:r w:rsidR="00806314">
        <w:t>018</w:t>
      </w:r>
      <w:r w:rsidR="00806314">
        <w:rPr>
          <w:rFonts w:hint="eastAsia"/>
        </w:rPr>
        <w:t>）将对不平等的厌恶融合进智能体内部奖励，从而在自己收益远大于群体内其它个体时或自己收益远小于群体内其它个体收益时调整策略，从而形成合作。</w:t>
      </w:r>
      <w:proofErr w:type="spellStart"/>
      <w:r w:rsidR="00806314">
        <w:rPr>
          <w:rFonts w:hint="eastAsia"/>
        </w:rPr>
        <w:t>Jaques</w:t>
      </w:r>
      <w:proofErr w:type="spellEnd"/>
      <w:r w:rsidR="00806314">
        <w:rPr>
          <w:rFonts w:hint="eastAsia"/>
        </w:rPr>
        <w:t>等（</w:t>
      </w:r>
      <w:r w:rsidR="00806314">
        <w:rPr>
          <w:rFonts w:hint="eastAsia"/>
        </w:rPr>
        <w:t>2</w:t>
      </w:r>
      <w:r w:rsidR="00806314">
        <w:t>019</w:t>
      </w:r>
      <w:r w:rsidR="00806314">
        <w:rPr>
          <w:rFonts w:hint="eastAsia"/>
        </w:rPr>
        <w:t>）通过</w:t>
      </w:r>
      <w:r w:rsidR="007023A6">
        <w:rPr>
          <w:rFonts w:hint="eastAsia"/>
        </w:rPr>
        <w:t>将个体动作对群体的影响转换为内部奖励，来让处于社会困境的智能体形成合作。</w:t>
      </w:r>
      <w:r w:rsidR="00E409B8">
        <w:rPr>
          <w:rFonts w:hint="eastAsia"/>
        </w:rPr>
        <w:t>Wang</w:t>
      </w:r>
      <w:r w:rsidR="00E409B8">
        <w:rPr>
          <w:rFonts w:hint="eastAsia"/>
        </w:rPr>
        <w:t>等（</w:t>
      </w:r>
      <w:r w:rsidR="00E409B8">
        <w:rPr>
          <w:rFonts w:hint="eastAsia"/>
        </w:rPr>
        <w:t>2</w:t>
      </w:r>
      <w:r w:rsidR="00E409B8">
        <w:t>019</w:t>
      </w:r>
      <w:r w:rsidR="00E409B8">
        <w:rPr>
          <w:rFonts w:hint="eastAsia"/>
        </w:rPr>
        <w:t>）提出进化深度强化学习，将其它个体过去和将来的奖励定义为智能体的内部奖励来进化出合作的策略。</w:t>
      </w:r>
      <w:r w:rsidR="006A1693" w:rsidRPr="006A1693">
        <w:rPr>
          <w:rFonts w:cs="Times New Roman" w:hint="eastAsia"/>
        </w:rPr>
        <w:t>Khadka</w:t>
      </w:r>
      <w:r w:rsidR="006A1693" w:rsidRPr="006A1693">
        <w:rPr>
          <w:rFonts w:cs="Times New Roman" w:hint="eastAsia"/>
        </w:rPr>
        <w:t>等人</w:t>
      </w:r>
      <w:r w:rsidR="006A1693">
        <w:rPr>
          <w:rFonts w:cs="Times New Roman" w:hint="eastAsia"/>
        </w:rPr>
        <w:t>（</w:t>
      </w:r>
      <w:r w:rsidR="006A1693" w:rsidRPr="006A1693">
        <w:rPr>
          <w:rFonts w:cs="Times New Roman" w:hint="eastAsia"/>
        </w:rPr>
        <w:t>2019</w:t>
      </w:r>
      <w:r w:rsidR="006A1693">
        <w:rPr>
          <w:rFonts w:cs="Times New Roman" w:hint="eastAsia"/>
        </w:rPr>
        <w:t>）</w:t>
      </w:r>
      <w:r w:rsidR="006A1693" w:rsidRPr="006A1693">
        <w:rPr>
          <w:rFonts w:cs="Times New Roman" w:hint="eastAsia"/>
        </w:rPr>
        <w:t>设计了一种方法来学习具有共享重放缓冲区的多种策略，并动态地选择最佳学习者</w:t>
      </w:r>
      <w:r w:rsidR="006A1693">
        <w:rPr>
          <w:rFonts w:cs="Times New Roman" w:hint="eastAsia"/>
        </w:rPr>
        <w:t>从而逐渐进化出多智能体间的合作</w:t>
      </w:r>
      <w:r w:rsidR="00CA1F47">
        <w:rPr>
          <w:rFonts w:cs="Times New Roman" w:hint="eastAsia"/>
        </w:rPr>
        <w:t>。</w:t>
      </w:r>
      <w:proofErr w:type="spellStart"/>
      <w:r w:rsidR="00E409B8" w:rsidRPr="00E409B8">
        <w:t>Badjatiya</w:t>
      </w:r>
      <w:proofErr w:type="spellEnd"/>
      <w:r w:rsidR="00E409B8">
        <w:rPr>
          <w:rFonts w:hint="eastAsia"/>
        </w:rPr>
        <w:t>等（</w:t>
      </w:r>
      <w:r w:rsidR="00E409B8">
        <w:rPr>
          <w:rFonts w:hint="eastAsia"/>
        </w:rPr>
        <w:t>2</w:t>
      </w:r>
      <w:r w:rsidR="00E409B8">
        <w:t>020</w:t>
      </w:r>
      <w:r w:rsidR="00E409B8">
        <w:rPr>
          <w:rFonts w:hint="eastAsia"/>
        </w:rPr>
        <w:t>）提出</w:t>
      </w:r>
      <w:r w:rsidR="00CC2502">
        <w:rPr>
          <w:rFonts w:hint="eastAsia"/>
        </w:rPr>
        <w:t>设计一个现状（</w:t>
      </w:r>
      <w:r w:rsidR="00CC2502">
        <w:rPr>
          <w:rFonts w:hint="eastAsia"/>
        </w:rPr>
        <w:t>Status</w:t>
      </w:r>
      <w:r w:rsidR="00CC2502">
        <w:t>-</w:t>
      </w:r>
      <w:r w:rsidR="00CC2502">
        <w:rPr>
          <w:rFonts w:hint="eastAsia"/>
        </w:rPr>
        <w:t>Quo</w:t>
      </w:r>
      <w:r w:rsidR="00CC2502">
        <w:rPr>
          <w:rFonts w:hint="eastAsia"/>
        </w:rPr>
        <w:t>）损失函数来让智能体尽量跟随现状，从而在社会困境环境中进化出合作行为。</w:t>
      </w:r>
      <w:r w:rsidR="00667DAF" w:rsidRPr="00667DAF">
        <w:t>McKee</w:t>
      </w:r>
      <w:r w:rsidR="00667DAF">
        <w:rPr>
          <w:rFonts w:hint="eastAsia"/>
        </w:rPr>
        <w:t>等（</w:t>
      </w:r>
      <w:r w:rsidR="00667DAF">
        <w:rPr>
          <w:rFonts w:hint="eastAsia"/>
        </w:rPr>
        <w:t>2</w:t>
      </w:r>
      <w:r w:rsidR="00667DAF">
        <w:t>020</w:t>
      </w:r>
      <w:r w:rsidR="00667DAF">
        <w:rPr>
          <w:rFonts w:hint="eastAsia"/>
        </w:rPr>
        <w:t>）智能体在从具有异质性特征的群体内采样它们的奖励，可以让智能体获得亲社会的属性。</w:t>
      </w:r>
      <w:proofErr w:type="spellStart"/>
      <w:r w:rsidR="00771EAE" w:rsidRPr="00771EAE">
        <w:t>Danassis</w:t>
      </w:r>
      <w:proofErr w:type="spellEnd"/>
      <w:r w:rsidR="00771EAE" w:rsidRPr="00771EAE">
        <w:rPr>
          <w:rFonts w:hint="eastAsia"/>
        </w:rPr>
        <w:t>等（</w:t>
      </w:r>
      <w:r w:rsidR="00771EAE" w:rsidRPr="00771EAE">
        <w:rPr>
          <w:rFonts w:hint="eastAsia"/>
        </w:rPr>
        <w:t>2</w:t>
      </w:r>
      <w:r w:rsidR="00771EAE" w:rsidRPr="00771EAE">
        <w:t>021</w:t>
      </w:r>
      <w:r w:rsidR="00771EAE" w:rsidRPr="00771EAE">
        <w:rPr>
          <w:rFonts w:hint="eastAsia"/>
        </w:rPr>
        <w:t>）发现智能体通过</w:t>
      </w:r>
      <w:r w:rsidR="0048175D">
        <w:rPr>
          <w:rFonts w:hint="eastAsia"/>
        </w:rPr>
        <w:t>在学习过程融合</w:t>
      </w:r>
      <w:r w:rsidR="00771EAE" w:rsidRPr="00771EAE">
        <w:rPr>
          <w:rFonts w:hint="eastAsia"/>
        </w:rPr>
        <w:t>公共信号（如时间、日期等周期性数字）</w:t>
      </w:r>
      <w:r w:rsidR="0048175D">
        <w:rPr>
          <w:rFonts w:hint="eastAsia"/>
        </w:rPr>
        <w:t>可以提升智能体的合作行为。</w:t>
      </w:r>
      <w:r w:rsidR="002D3D0F">
        <w:rPr>
          <w:rFonts w:hint="eastAsia"/>
        </w:rPr>
        <w:t>以上模型一个共同的特征是智能体为了形成合作行为，都需要获取所有其他智能体的相关信息，这些模型对于那些只能获取群体内极少同伴信息的群体，如鱼群和蚁群等如何形成合作的机制还难以给出合理的解释。</w:t>
      </w:r>
    </w:p>
    <w:p w14:paraId="25ABC83E" w14:textId="77777777" w:rsidR="00E03EAC" w:rsidRPr="006D3173" w:rsidRDefault="00E03EAC" w:rsidP="007F0570"/>
    <w:p w14:paraId="3DCA6B3E" w14:textId="280FA496" w:rsidR="00F42EC8" w:rsidRDefault="00302475" w:rsidP="007F0570">
      <w:pPr>
        <w:rPr>
          <w:rFonts w:cs="Times New Roman"/>
        </w:rPr>
      </w:pPr>
      <w:r>
        <w:rPr>
          <w:rFonts w:cs="Times New Roman" w:hint="eastAsia"/>
        </w:rPr>
        <w:t>由于环境状态的动态变化和不确定性，智能体要么只利用现有经验去行动，要么冒着当前不能获得较好收益的风险去探索环境，以期望得到可能更好的策略。因此，</w:t>
      </w:r>
      <w:r w:rsidRPr="006F3DA9">
        <w:rPr>
          <w:rFonts w:cs="Times New Roman" w:hint="eastAsia"/>
        </w:rPr>
        <w:t>E</w:t>
      </w:r>
      <w:r w:rsidRPr="006F3DA9">
        <w:rPr>
          <w:rFonts w:cs="Times New Roman"/>
        </w:rPr>
        <w:t>xploration</w:t>
      </w:r>
      <w:r w:rsidRPr="006F3DA9">
        <w:rPr>
          <w:rFonts w:cs="Times New Roman"/>
        </w:rPr>
        <w:t>和</w:t>
      </w:r>
      <w:r w:rsidRPr="006F3DA9">
        <w:rPr>
          <w:rFonts w:cs="Times New Roman"/>
        </w:rPr>
        <w:t>Exploitation</w:t>
      </w:r>
      <w:r>
        <w:rPr>
          <w:rFonts w:cs="Times New Roman" w:hint="eastAsia"/>
        </w:rPr>
        <w:t>一直是</w:t>
      </w:r>
      <w:r w:rsidR="00606539">
        <w:rPr>
          <w:rFonts w:hint="eastAsia"/>
        </w:rPr>
        <w:t>强化学习</w:t>
      </w:r>
      <w:r>
        <w:rPr>
          <w:rFonts w:hint="eastAsia"/>
        </w:rPr>
        <w:t>中重要的研究主题。</w:t>
      </w:r>
      <w:r w:rsidR="00C214BD">
        <w:rPr>
          <w:rFonts w:hint="eastAsia"/>
        </w:rPr>
        <w:t>早期在求解</w:t>
      </w:r>
      <w:r w:rsidR="00C214BD" w:rsidRPr="00C214BD">
        <w:rPr>
          <w:rFonts w:hint="eastAsia"/>
        </w:rPr>
        <w:t>多臂赌博机问题</w:t>
      </w:r>
      <w:r w:rsidR="00C214BD">
        <w:rPr>
          <w:rFonts w:hint="eastAsia"/>
        </w:rPr>
        <w:t>时，</w:t>
      </w:r>
      <w:r w:rsidR="00C214BD">
        <w:rPr>
          <w:rFonts w:hint="eastAsia"/>
        </w:rPr>
        <w:t>Epsilon</w:t>
      </w:r>
      <w:r w:rsidR="00C214BD">
        <w:t>-</w:t>
      </w:r>
      <w:r w:rsidR="00C214BD">
        <w:rPr>
          <w:rFonts w:hint="eastAsia"/>
        </w:rPr>
        <w:t>greedy</w:t>
      </w:r>
      <w:r w:rsidR="00C214BD">
        <w:rPr>
          <w:rFonts w:hint="eastAsia"/>
        </w:rPr>
        <w:t>、</w:t>
      </w:r>
      <w:r w:rsidR="00C214BD">
        <w:rPr>
          <w:rFonts w:hint="eastAsia"/>
        </w:rPr>
        <w:t>Upper</w:t>
      </w:r>
      <w:r w:rsidR="00C214BD">
        <w:t xml:space="preserve"> </w:t>
      </w:r>
      <w:r w:rsidR="00C214BD">
        <w:rPr>
          <w:rFonts w:hint="eastAsia"/>
        </w:rPr>
        <w:t>confidence</w:t>
      </w:r>
      <w:r w:rsidR="00C214BD">
        <w:t xml:space="preserve"> </w:t>
      </w:r>
      <w:r w:rsidR="00C214BD">
        <w:rPr>
          <w:rFonts w:hint="eastAsia"/>
        </w:rPr>
        <w:t>bounds</w:t>
      </w:r>
      <w:r w:rsidR="00C214BD">
        <w:rPr>
          <w:rFonts w:hint="eastAsia"/>
        </w:rPr>
        <w:t>和</w:t>
      </w:r>
      <w:r w:rsidR="00C214BD">
        <w:rPr>
          <w:rFonts w:hint="eastAsia"/>
        </w:rPr>
        <w:t>Boltzmann</w:t>
      </w:r>
      <w:r w:rsidR="00C214BD">
        <w:t xml:space="preserve"> </w:t>
      </w:r>
      <w:r w:rsidR="00C214BD">
        <w:rPr>
          <w:rFonts w:hint="eastAsia"/>
        </w:rPr>
        <w:t>exploration</w:t>
      </w:r>
      <w:r w:rsidR="00C214BD">
        <w:rPr>
          <w:rFonts w:hint="eastAsia"/>
        </w:rPr>
        <w:t>等能在</w:t>
      </w:r>
      <w:r w:rsidR="00C214BD" w:rsidRPr="006F3DA9">
        <w:rPr>
          <w:rFonts w:cs="Times New Roman" w:hint="eastAsia"/>
        </w:rPr>
        <w:t>E</w:t>
      </w:r>
      <w:r w:rsidR="00C214BD" w:rsidRPr="006F3DA9">
        <w:rPr>
          <w:rFonts w:cs="Times New Roman"/>
        </w:rPr>
        <w:t>xploration</w:t>
      </w:r>
      <w:r w:rsidR="00C214BD" w:rsidRPr="006F3DA9">
        <w:rPr>
          <w:rFonts w:cs="Times New Roman"/>
        </w:rPr>
        <w:t>和</w:t>
      </w:r>
      <w:r w:rsidR="00C214BD" w:rsidRPr="006F3DA9">
        <w:rPr>
          <w:rFonts w:cs="Times New Roman"/>
        </w:rPr>
        <w:t>Exploitation</w:t>
      </w:r>
      <w:r w:rsidR="00C214BD">
        <w:rPr>
          <w:rFonts w:cs="Times New Roman" w:hint="eastAsia"/>
        </w:rPr>
        <w:t>之间进行权衡从而获得最佳的总体收益。</w:t>
      </w:r>
      <w:r w:rsidR="00F42EC8">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Default="00F42EC8" w:rsidP="007F0570">
      <w:pPr>
        <w:rPr>
          <w:rFonts w:cs="Times New Roman"/>
        </w:rPr>
      </w:pPr>
    </w:p>
    <w:p w14:paraId="6D32212F" w14:textId="2E1FDDB7" w:rsidR="00DA27A8" w:rsidRDefault="00F42EC8" w:rsidP="007F0570">
      <w:pPr>
        <w:rPr>
          <w:rFonts w:cs="Times New Roman"/>
        </w:rPr>
      </w:pPr>
      <w:r>
        <w:rPr>
          <w:rFonts w:cs="Times New Roman" w:hint="eastAsia"/>
        </w:rPr>
        <w:t>一个较为通用的方法是设计一个内部奖励函数以便形成智能体的内部动机，从而通过诸如好奇心来引导智能体进行探索。好奇心包括发现了新的状态，或者提升智能体对环境变化估计的准确性等。这类基于内部奖励的探索策略有可能存在收敛速度慢，以及探索回报非平稳导致难以形成固定探索策略等问题。由此，发展出</w:t>
      </w:r>
      <w:r w:rsidR="007725FE">
        <w:rPr>
          <w:rFonts w:cs="Times New Roman" w:hint="eastAsia"/>
        </w:rPr>
        <w:t>诸如</w:t>
      </w:r>
      <w:r>
        <w:rPr>
          <w:rFonts w:cs="Times New Roman" w:hint="eastAsia"/>
        </w:rPr>
        <w:t>基于记忆的探索策略，</w:t>
      </w:r>
      <w:r w:rsidR="007725FE">
        <w:rPr>
          <w:rFonts w:cs="Times New Roman" w:hint="eastAsia"/>
        </w:rPr>
        <w:t>以及重采样</w:t>
      </w:r>
      <w:r w:rsidR="007725FE">
        <w:rPr>
          <w:rFonts w:cs="Times New Roman" w:hint="eastAsia"/>
        </w:rPr>
        <w:t>Q</w:t>
      </w:r>
      <w:r w:rsidR="007725FE">
        <w:rPr>
          <w:rFonts w:cs="Times New Roman" w:hint="eastAsia"/>
        </w:rPr>
        <w:t>值</w:t>
      </w:r>
      <w:r w:rsidR="007725FE">
        <w:rPr>
          <w:rFonts w:cs="Times New Roman" w:hint="eastAsia"/>
        </w:rPr>
        <w:lastRenderedPageBreak/>
        <w:t>探索策略等从而避免基于内部奖励探索策略存在的不足。</w:t>
      </w:r>
    </w:p>
    <w:p w14:paraId="17899145" w14:textId="77777777" w:rsidR="00395AA7" w:rsidRDefault="00395AA7" w:rsidP="007F0570">
      <w:pPr>
        <w:rPr>
          <w:rFonts w:cs="Times New Roman"/>
        </w:rPr>
      </w:pPr>
    </w:p>
    <w:p w14:paraId="3B3826AC" w14:textId="04D7842A" w:rsidR="006A1693" w:rsidRPr="00C6130B" w:rsidRDefault="00DA27A8" w:rsidP="007F0570">
      <w:pPr>
        <w:rPr>
          <w:rFonts w:cs="Times New Roman"/>
        </w:rPr>
      </w:pPr>
      <w:r>
        <w:rPr>
          <w:rFonts w:cs="Times New Roman" w:hint="eastAsia"/>
        </w:rPr>
        <w:t>对于多智能体探索的情形，不仅需要鼓励智能体探索新的状态和应对奖励信号稀疏的问题，也需要协同智能体之间的行动</w:t>
      </w:r>
      <w:r w:rsidR="00FA2B7A">
        <w:rPr>
          <w:rFonts w:cs="Times New Roman" w:hint="eastAsia"/>
        </w:rPr>
        <w:t>从而形成合作来对环境进行探索。</w:t>
      </w:r>
      <w:proofErr w:type="spellStart"/>
      <w:r w:rsidR="002B1FE1" w:rsidRPr="006A1693">
        <w:rPr>
          <w:rFonts w:cs="Times New Roman" w:hint="eastAsia"/>
        </w:rPr>
        <w:t>Agogino</w:t>
      </w:r>
      <w:proofErr w:type="spellEnd"/>
      <w:r w:rsidR="002B1FE1" w:rsidRPr="006A1693">
        <w:rPr>
          <w:rFonts w:cs="Times New Roman" w:hint="eastAsia"/>
        </w:rPr>
        <w:t>和</w:t>
      </w:r>
      <w:proofErr w:type="spellStart"/>
      <w:r w:rsidR="002B1FE1" w:rsidRPr="006A1693">
        <w:rPr>
          <w:rFonts w:cs="Times New Roman" w:hint="eastAsia"/>
        </w:rPr>
        <w:t>Tumer</w:t>
      </w:r>
      <w:proofErr w:type="spellEnd"/>
      <w:r w:rsidR="002B1FE1" w:rsidRPr="006A1693">
        <w:rPr>
          <w:rFonts w:cs="Times New Roman" w:hint="eastAsia"/>
        </w:rPr>
        <w:t>[2008]</w:t>
      </w:r>
      <w:r w:rsidR="002B1FE1" w:rsidRPr="006A1693">
        <w:rPr>
          <w:rFonts w:cs="Times New Roman" w:hint="eastAsia"/>
        </w:rPr>
        <w:t>定义了</w:t>
      </w:r>
      <w:r w:rsidR="002B1FE1">
        <w:rPr>
          <w:rFonts w:cs="Times New Roman" w:hint="eastAsia"/>
        </w:rPr>
        <w:t>在较小规模的状态空间，</w:t>
      </w:r>
      <w:r w:rsidR="002B1FE1" w:rsidRPr="006A1693">
        <w:rPr>
          <w:rFonts w:cs="Times New Roman" w:hint="eastAsia"/>
        </w:rPr>
        <w:t>用于评估</w:t>
      </w:r>
      <w:r w:rsidR="002B1FE1">
        <w:rPr>
          <w:rFonts w:cs="Times New Roman" w:hint="eastAsia"/>
        </w:rPr>
        <w:t>多智能体所获</w:t>
      </w:r>
      <w:r w:rsidR="002B1FE1" w:rsidRPr="006A1693">
        <w:rPr>
          <w:rFonts w:cs="Times New Roman" w:hint="eastAsia"/>
        </w:rPr>
        <w:t>奖励功能有效性的方法。</w:t>
      </w:r>
      <w:proofErr w:type="spellStart"/>
      <w:r w:rsidR="006A1693" w:rsidRPr="006A1693">
        <w:rPr>
          <w:rFonts w:cs="Times New Roman" w:hint="eastAsia"/>
        </w:rPr>
        <w:t>Jaques</w:t>
      </w:r>
      <w:proofErr w:type="spellEnd"/>
      <w:r w:rsidR="006A1693" w:rsidRPr="006A1693">
        <w:rPr>
          <w:rFonts w:cs="Times New Roman" w:hint="eastAsia"/>
        </w:rPr>
        <w:t>等人</w:t>
      </w:r>
      <w:r w:rsidR="006A1693" w:rsidRPr="006A1693">
        <w:rPr>
          <w:rFonts w:cs="Times New Roman" w:hint="eastAsia"/>
        </w:rPr>
        <w:t>[2018]</w:t>
      </w:r>
      <w:r w:rsidR="006A1693" w:rsidRPr="006A1693">
        <w:rPr>
          <w:rFonts w:cs="Times New Roman" w:hint="eastAsia"/>
        </w:rPr>
        <w:t>为多智能体强化学习定义了一个内在奖励函数，鼓励智能体采取对其他智能体行为影响最大的行动，</w:t>
      </w:r>
      <w:r w:rsidR="006A1693">
        <w:rPr>
          <w:rFonts w:cs="Times New Roman" w:hint="eastAsia"/>
        </w:rPr>
        <w:t>从而获得协同的探索策略</w:t>
      </w:r>
      <w:r w:rsidR="006A1693" w:rsidRPr="006A1693">
        <w:rPr>
          <w:rFonts w:cs="Times New Roman" w:hint="eastAsia"/>
        </w:rPr>
        <w:t>。</w:t>
      </w:r>
      <w:r w:rsidR="002B1FE1" w:rsidRPr="006A1693">
        <w:rPr>
          <w:rFonts w:cs="Times New Roman" w:hint="eastAsia"/>
        </w:rPr>
        <w:t>Mahajan</w:t>
      </w:r>
      <w:r w:rsidR="002B1FE1" w:rsidRPr="006A1693">
        <w:rPr>
          <w:rFonts w:cs="Times New Roman" w:hint="eastAsia"/>
        </w:rPr>
        <w:t>等人</w:t>
      </w:r>
      <w:r w:rsidR="002B1FE1" w:rsidRPr="006A1693">
        <w:rPr>
          <w:rFonts w:cs="Times New Roman" w:hint="eastAsia"/>
        </w:rPr>
        <w:t>[2019]</w:t>
      </w:r>
      <w:r w:rsidR="002B1FE1" w:rsidRPr="006A1693">
        <w:rPr>
          <w:rFonts w:cs="Times New Roman" w:hint="eastAsia"/>
        </w:rPr>
        <w:t>引入了一种实现“承诺”</w:t>
      </w:r>
      <w:r w:rsidR="002B1FE1">
        <w:rPr>
          <w:rFonts w:cs="Times New Roman" w:hint="eastAsia"/>
        </w:rPr>
        <w:t>探索</w:t>
      </w:r>
      <w:r w:rsidR="002B1FE1" w:rsidRPr="006A1693">
        <w:rPr>
          <w:rFonts w:cs="Times New Roman" w:hint="eastAsia"/>
        </w:rPr>
        <w:t>的机制，允许</w:t>
      </w:r>
      <w:r w:rsidR="002B1FE1">
        <w:rPr>
          <w:rFonts w:cs="Times New Roman" w:hint="eastAsia"/>
        </w:rPr>
        <w:t>智能体</w:t>
      </w:r>
      <w:r w:rsidR="002B1FE1" w:rsidRPr="006A1693">
        <w:rPr>
          <w:rFonts w:cs="Times New Roman" w:hint="eastAsia"/>
        </w:rPr>
        <w:t>探索临时扩展的</w:t>
      </w:r>
      <w:r w:rsidR="002B1FE1">
        <w:rPr>
          <w:rFonts w:cs="Times New Roman" w:hint="eastAsia"/>
        </w:rPr>
        <w:t>共同</w:t>
      </w:r>
      <w:r w:rsidR="002B1FE1" w:rsidRPr="006A1693">
        <w:rPr>
          <w:rFonts w:cs="Times New Roman" w:hint="eastAsia"/>
        </w:rPr>
        <w:t>策略。</w:t>
      </w:r>
      <w:r w:rsidR="006A1693" w:rsidRPr="006A1693">
        <w:rPr>
          <w:rFonts w:cs="Times New Roman" w:hint="eastAsia"/>
        </w:rPr>
        <w:t>Wang</w:t>
      </w:r>
      <w:r w:rsidR="006A1693" w:rsidRPr="006A1693">
        <w:rPr>
          <w:rFonts w:cs="Times New Roman" w:hint="eastAsia"/>
        </w:rPr>
        <w:t>等人</w:t>
      </w:r>
      <w:r w:rsidR="006A1693" w:rsidRPr="006A1693">
        <w:rPr>
          <w:rFonts w:cs="Times New Roman" w:hint="eastAsia"/>
        </w:rPr>
        <w:t>[2020]</w:t>
      </w:r>
      <w:r w:rsidR="006A1693" w:rsidRPr="006A1693">
        <w:rPr>
          <w:rFonts w:cs="Times New Roman" w:hint="eastAsia"/>
        </w:rPr>
        <w:t>定义了基于影响力的奖励，鼓励</w:t>
      </w:r>
      <w:r w:rsidR="00101CF4">
        <w:rPr>
          <w:rFonts w:cs="Times New Roman" w:hint="eastAsia"/>
        </w:rPr>
        <w:t>智能体</w:t>
      </w:r>
      <w:r w:rsidR="006A1693" w:rsidRPr="006A1693">
        <w:rPr>
          <w:rFonts w:cs="Times New Roman" w:hint="eastAsia"/>
        </w:rPr>
        <w:t>访问其行为影响其他</w:t>
      </w:r>
      <w:r w:rsidR="00101CF4">
        <w:rPr>
          <w:rFonts w:cs="Times New Roman" w:hint="eastAsia"/>
        </w:rPr>
        <w:t>智能体</w:t>
      </w:r>
      <w:r w:rsidR="006A1693" w:rsidRPr="006A1693">
        <w:rPr>
          <w:rFonts w:cs="Times New Roman" w:hint="eastAsia"/>
        </w:rPr>
        <w:t>转变和奖励的区域。</w:t>
      </w:r>
      <w:r w:rsidR="002B1FE1" w:rsidRPr="006A1693">
        <w:rPr>
          <w:rFonts w:cs="Times New Roman" w:hint="eastAsia"/>
        </w:rPr>
        <w:t>最近，</w:t>
      </w:r>
      <w:r w:rsidR="003C663C">
        <w:rPr>
          <w:rFonts w:cs="Times New Roman" w:hint="eastAsia"/>
        </w:rPr>
        <w:t>Iqbal</w:t>
      </w:r>
      <w:r w:rsidR="003C663C">
        <w:rPr>
          <w:rFonts w:cs="Times New Roman" w:hint="eastAsia"/>
        </w:rPr>
        <w:t>和</w:t>
      </w:r>
      <w:r w:rsidR="003C663C">
        <w:rPr>
          <w:rFonts w:cs="Times New Roman" w:hint="eastAsia"/>
        </w:rPr>
        <w:t>Sha</w:t>
      </w:r>
      <w:r w:rsidR="003C663C">
        <w:rPr>
          <w:rFonts w:cs="Times New Roman" w:hint="eastAsia"/>
        </w:rPr>
        <w:t>（</w:t>
      </w:r>
      <w:r w:rsidR="003C663C">
        <w:rPr>
          <w:rFonts w:cs="Times New Roman" w:hint="eastAsia"/>
        </w:rPr>
        <w:t>2</w:t>
      </w:r>
      <w:r w:rsidR="003C663C">
        <w:rPr>
          <w:rFonts w:cs="Times New Roman"/>
        </w:rPr>
        <w:t>021</w:t>
      </w:r>
      <w:r w:rsidR="003C663C">
        <w:rPr>
          <w:rFonts w:cs="Times New Roman" w:hint="eastAsia"/>
        </w:rPr>
        <w:t>）</w:t>
      </w:r>
      <w:r w:rsidR="00395AA7">
        <w:rPr>
          <w:rFonts w:cs="Times New Roman" w:hint="eastAsia"/>
        </w:rPr>
        <w:t>提出了一类基于内部奖励的探索方法，该方法主要的特点是可以协同智能体之间的探索策略，并且能让智能体更好的获得总体收益。</w:t>
      </w:r>
      <w:r w:rsidR="002B1FE1">
        <w:rPr>
          <w:rFonts w:cs="Times New Roman" w:hint="eastAsia"/>
        </w:rPr>
        <w:t>以上多智能体下的探索策略仍然需要智能体获取其他智能体的信息，对于只能获取少部分其他智能体，甚至不需要其他智能体信息下的探索策略还需要做进一步研究。</w:t>
      </w:r>
    </w:p>
    <w:p w14:paraId="39BCB27C" w14:textId="77777777" w:rsidR="00606539" w:rsidRDefault="00606539" w:rsidP="007F0570"/>
    <w:p w14:paraId="0F57C8A4" w14:textId="7E44C079" w:rsidR="001269E2" w:rsidRDefault="00E22876" w:rsidP="00295E6B">
      <w:pPr>
        <w:pStyle w:val="2"/>
      </w:pPr>
      <w:r>
        <w:t>3</w:t>
      </w:r>
      <w:r w:rsidR="001269E2" w:rsidRPr="001269E2">
        <w:t xml:space="preserve"> </w:t>
      </w:r>
      <w:r w:rsidR="00E670A9">
        <w:rPr>
          <w:rFonts w:hint="eastAsia"/>
        </w:rPr>
        <w:t>多智能体强化学习与决策任务</w:t>
      </w:r>
    </w:p>
    <w:p w14:paraId="42CF192D" w14:textId="0198CE05" w:rsidR="001269E2" w:rsidRPr="001269E2" w:rsidRDefault="00E22876" w:rsidP="007F0570">
      <w:pPr>
        <w:pStyle w:val="3"/>
      </w:pPr>
      <w:r>
        <w:t>3</w:t>
      </w:r>
      <w:r w:rsidR="001269E2" w:rsidRPr="001269E2">
        <w:t xml:space="preserve">.1 </w:t>
      </w:r>
      <w:r w:rsidR="001269E2" w:rsidRPr="001269E2">
        <w:rPr>
          <w:rFonts w:hint="eastAsia"/>
        </w:rPr>
        <w:t>多智能体强化学习</w:t>
      </w:r>
    </w:p>
    <w:p w14:paraId="41ADB86B" w14:textId="164CC95B" w:rsidR="00AB611A" w:rsidRDefault="00D37ED5" w:rsidP="007F0570">
      <w:r>
        <w:rPr>
          <w:rFonts w:hint="eastAsia"/>
        </w:rPr>
        <w:t>我们将多智能体强化学习模型定义为一个四元组，</w:t>
      </w:r>
      <w:r w:rsidR="00427B84">
        <w:rPr>
          <w:rFonts w:hint="eastAsia"/>
        </w:rPr>
        <w:t>它</w:t>
      </w:r>
      <w:r>
        <w:rPr>
          <w:rFonts w:hint="eastAsia"/>
        </w:rPr>
        <w:t>包括状态集合</w:t>
      </w:r>
      <w:r w:rsidR="008A5246" w:rsidRPr="008A5246">
        <w:rPr>
          <w:rFonts w:hint="eastAsia"/>
          <w:i/>
          <w:iCs w:val="0"/>
        </w:rPr>
        <w:t>S</w:t>
      </w:r>
      <w:r>
        <w:rPr>
          <w:rFonts w:hint="eastAsia"/>
        </w:rPr>
        <w:t>、状态转移函数</w:t>
      </w:r>
      <w:r w:rsidR="008A5246" w:rsidRPr="008A5246">
        <w:rPr>
          <w:rFonts w:hint="eastAsia"/>
          <w:i/>
          <w:iCs w:val="0"/>
        </w:rPr>
        <w:t>T</w:t>
      </w:r>
      <w:r>
        <w:rPr>
          <w:rFonts w:hint="eastAsia"/>
        </w:rPr>
        <w:t>、动作集合</w:t>
      </w:r>
      <w:r w:rsidR="008A5246" w:rsidRPr="008A5246">
        <w:rPr>
          <w:rFonts w:hint="eastAsia"/>
          <w:i/>
          <w:iCs w:val="0"/>
        </w:rPr>
        <w:t>A</w:t>
      </w:r>
      <w:r>
        <w:rPr>
          <w:rFonts w:hint="eastAsia"/>
        </w:rPr>
        <w:t>和奖励</w:t>
      </w:r>
      <w:r w:rsidR="008A5246" w:rsidRPr="008A5246">
        <w:rPr>
          <w:rFonts w:hint="eastAsia"/>
          <w:i/>
          <w:iCs w:val="0"/>
        </w:rPr>
        <w:t>r</w:t>
      </w:r>
      <w:r>
        <w:rPr>
          <w:rFonts w:hint="eastAsia"/>
        </w:rPr>
        <w:t>，即</w:t>
      </w:r>
      <m:oMath>
        <m:r>
          <w:rPr>
            <w:rFonts w:ascii="Cambria Math" w:hAnsi="Cambria Math"/>
          </w:rPr>
          <m:t>&lt;S,  T, A, r&gt;</m:t>
        </m:r>
      </m:oMath>
      <w:r>
        <w:rPr>
          <w:rFonts w:hint="eastAsia"/>
        </w:rPr>
        <w:t>。在环境中</w:t>
      </w:r>
      <w:r w:rsidR="00DF150F">
        <w:rPr>
          <w:rFonts w:hint="eastAsia"/>
        </w:rPr>
        <w:t>有</w:t>
      </w:r>
      <w:r w:rsidR="00DF150F" w:rsidRPr="00DF150F">
        <w:rPr>
          <w:rFonts w:hint="eastAsia"/>
          <w:i/>
          <w:iCs w:val="0"/>
        </w:rPr>
        <w:t>N</w:t>
      </w:r>
      <w:r w:rsidR="00DF150F">
        <w:rPr>
          <w:rFonts w:hint="eastAsia"/>
        </w:rPr>
        <w:t>个智能体</w:t>
      </w:r>
      <w:r>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:S→</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Pr>
          <w:rFonts w:hint="eastAsia"/>
        </w:rPr>
        <w:t>，表示</w:t>
      </w:r>
      <w:r w:rsidR="008A5246">
        <w:rPr>
          <w:rFonts w:hint="eastAsia"/>
        </w:rPr>
        <w:t>智能体</w:t>
      </w:r>
      <w:r w:rsidR="008A5246" w:rsidRPr="008A5246">
        <w:rPr>
          <w:rFonts w:hint="eastAsia"/>
          <w:i/>
          <w:iCs w:val="0"/>
        </w:rPr>
        <w:t>n</w:t>
      </w:r>
      <w:r w:rsidR="008A5246">
        <w:rPr>
          <w:rFonts w:hint="eastAsia"/>
        </w:rPr>
        <w:t>能观察到状态的</w:t>
      </w:r>
      <w:r w:rsidR="008A5246" w:rsidRPr="008A5246">
        <w:rPr>
          <w:rFonts w:hint="eastAsia"/>
          <w:i/>
          <w:iCs w:val="0"/>
        </w:rPr>
        <w:t>d</w:t>
      </w:r>
      <w:r w:rsidR="008A5246">
        <w:rPr>
          <w:rFonts w:hint="eastAsia"/>
        </w:rPr>
        <w:t>个维度，也就是智能体只能部分观察到其所处状态</w:t>
      </w:r>
      <w:r>
        <w:rPr>
          <w:rFonts w:hint="eastAsia"/>
        </w:rPr>
        <w:t>。环境中</w:t>
      </w:r>
      <w:r w:rsidR="008A5246">
        <w:rPr>
          <w:rFonts w:hint="eastAsia"/>
        </w:rPr>
        <w:t>的</w:t>
      </w:r>
      <w:r w:rsidR="005A751D">
        <w:rPr>
          <w:rFonts w:hint="eastAsia"/>
        </w:rPr>
        <w:t>每</w:t>
      </w:r>
      <w:r w:rsidR="00A6720C">
        <w:rPr>
          <w:rFonts w:hint="eastAsia"/>
        </w:rPr>
        <w:t>个</w:t>
      </w:r>
      <w:r w:rsidR="008A5246">
        <w:rPr>
          <w:rFonts w:hint="eastAsia"/>
        </w:rPr>
        <w:t>智能体</w:t>
      </w:r>
      <w:r>
        <w:rPr>
          <w:rFonts w:hint="eastAsia"/>
        </w:rPr>
        <w:t>通过其动作</w:t>
      </w:r>
      <w:r w:rsidR="00A6720C" w:rsidRPr="00A6720C">
        <w:rPr>
          <w:i/>
          <w:iCs w:val="0"/>
        </w:rPr>
        <w:t>A</w:t>
      </w:r>
      <w:r w:rsidR="00A6720C" w:rsidRPr="00A6720C">
        <w:rPr>
          <w:rFonts w:hint="eastAsia"/>
          <w:i/>
          <w:iCs w:val="0"/>
          <w:vertAlign w:val="subscript"/>
        </w:rPr>
        <w:t>n</w:t>
      </w:r>
      <w:r>
        <w:rPr>
          <w:rFonts w:hint="eastAsia"/>
        </w:rPr>
        <w:t>与环境交互</w:t>
      </w:r>
      <w:r w:rsidR="005A751D">
        <w:rPr>
          <w:rFonts w:hint="eastAsia"/>
        </w:rPr>
        <w:t>，</w:t>
      </w:r>
      <w:r>
        <w:rPr>
          <w:rFonts w:hint="eastAsia"/>
        </w:rPr>
        <w:t>智能体的动作</w:t>
      </w:r>
      <w:r w:rsidR="00A6720C">
        <w:rPr>
          <w:rFonts w:hint="eastAsia"/>
        </w:rPr>
        <w:t>会</w:t>
      </w:r>
      <w:r>
        <w:rPr>
          <w:rFonts w:hint="eastAsia"/>
        </w:rPr>
        <w:t>引起环境状态的变化</w:t>
      </w:r>
      <w:r w:rsidR="00A6720C">
        <w:rPr>
          <w:rFonts w:hint="eastAsia"/>
        </w:rPr>
        <w:t>，变化由状态转移函数来刻画：</w:t>
      </w:r>
      <m:oMath>
        <m:r>
          <w:rPr>
            <w:rFonts w:ascii="Cambria Math" w:hAnsi="Cambria Math"/>
          </w:rPr>
          <m:t>T:</m:t>
        </m:r>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rPr>
          <m:t>'</m:t>
        </m:r>
      </m:oMath>
      <w:r w:rsidR="00AB611A">
        <w:rPr>
          <w:rFonts w:hint="eastAsia"/>
        </w:rPr>
        <w:t>，也就是环境中所有智能体的动作共同作用将环境状态从</w:t>
      </w:r>
      <m:oMath>
        <m:r>
          <w:rPr>
            <w:rFonts w:ascii="Cambria Math" w:hAnsi="Cambria Math"/>
          </w:rPr>
          <m:t>s</m:t>
        </m:r>
      </m:oMath>
      <w:r w:rsidR="00AB611A">
        <w:rPr>
          <w:rFonts w:hint="eastAsia"/>
        </w:rPr>
        <w:t>改变为另一状态</w:t>
      </w:r>
      <m:oMath>
        <m:r>
          <w:rPr>
            <w:rFonts w:ascii="Cambria Math" w:hAnsi="Cambria Math"/>
          </w:rPr>
          <m:t>s'</m:t>
        </m:r>
      </m:oMath>
      <w:r>
        <w:rPr>
          <w:rFonts w:hint="eastAsia"/>
        </w:rPr>
        <w:t>。</w:t>
      </w:r>
    </w:p>
    <w:p w14:paraId="55EEA6A1" w14:textId="77777777" w:rsidR="00AB611A" w:rsidRDefault="00AB611A" w:rsidP="007F0570"/>
    <w:p w14:paraId="2F9F5A4B" w14:textId="6B3757C7" w:rsidR="001269E2" w:rsidRDefault="005A751D" w:rsidP="007F0570">
      <w:r>
        <w:rPr>
          <w:rFonts w:hint="eastAsia"/>
        </w:rPr>
        <w:t>每个</w:t>
      </w:r>
      <w:r w:rsidR="00D37ED5">
        <w:rPr>
          <w:rFonts w:hint="eastAsia"/>
        </w:rPr>
        <w:t>智能体</w:t>
      </w:r>
      <w:proofErr w:type="spellStart"/>
      <w:r w:rsidRPr="005A751D">
        <w:rPr>
          <w:rFonts w:hint="eastAsia"/>
          <w:i/>
          <w:iCs w:val="0"/>
        </w:rPr>
        <w:t>i</w:t>
      </w:r>
      <w:proofErr w:type="spellEnd"/>
      <w:r w:rsidR="00D37ED5">
        <w:rPr>
          <w:rFonts w:hint="eastAsia"/>
        </w:rPr>
        <w:t>根据其</w:t>
      </w:r>
      <w:r>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Pr>
          <w:rFonts w:hint="eastAsia"/>
        </w:rPr>
        <w:t>学习到</w:t>
      </w:r>
      <w:r w:rsidR="00D37ED5">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Pr>
          <w:rFonts w:hint="eastAsia"/>
        </w:rPr>
        <w:t>，</w:t>
      </w:r>
      <w:r>
        <w:rPr>
          <w:rFonts w:hint="eastAsia"/>
        </w:rPr>
        <w:t>智能体执行动作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对动作结果进行评估。智能体的目标是习得一个优化策略，以便获得</w:t>
      </w:r>
      <w:r w:rsidR="00D37ED5">
        <w:rPr>
          <w:rFonts w:hint="eastAsia"/>
        </w:rPr>
        <w:t>最大的长期收益</w:t>
      </w:r>
      <w:r>
        <w:rPr>
          <w:rFonts w:hint="eastAsia"/>
        </w:rPr>
        <w:t>。智能体的长期收益定义为：</w:t>
      </w:r>
    </w:p>
    <w:p w14:paraId="62826D0B" w14:textId="396BEB52" w:rsidR="00E670A9" w:rsidRPr="00407ED7" w:rsidRDefault="002F5EC1" w:rsidP="007F0570">
      <w:pPr>
        <w:rPr>
          <w:i/>
        </w:rPr>
      </w:pPr>
      <m:oMathPara>
        <m:oMath>
          <m:sSub>
            <m:sSubPr>
              <m:ctrlPr>
                <w:rPr>
                  <w:rFonts w:ascii="Cambria Math" w:hAnsi="Cambria Math"/>
                  <w:i/>
                </w:rPr>
              </m:ctrlPr>
            </m:sSubPr>
            <m:e>
              <m:r>
                <w:rPr>
                  <w:rFonts w:ascii="Cambria Math" w:hAnsi="Cambria Math" w:hint="eastAsia"/>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055476E1" w14:textId="7FB4D14B" w:rsidR="00407ED7" w:rsidRDefault="00A05A82" w:rsidP="007F0570">
      <w:r>
        <w:rPr>
          <w:rFonts w:hint="eastAsia"/>
          <w:iCs w:val="0"/>
        </w:rPr>
        <w:t>其中，</w:t>
      </w:r>
      <m:oMath>
        <m:r>
          <w:rPr>
            <w:rFonts w:ascii="Cambria Math" w:hAnsi="Cambria Math"/>
          </w:rPr>
          <m:t>γ</m:t>
        </m:r>
      </m:oMath>
      <w:r>
        <w:rPr>
          <w:rFonts w:hint="eastAsia"/>
        </w:rPr>
        <w:t>是取值</w:t>
      </w:r>
      <w:r>
        <w:rPr>
          <w:rFonts w:hint="eastAsia"/>
        </w:rPr>
        <w:t>0</w:t>
      </w:r>
      <w:r>
        <w:rPr>
          <w:rFonts w:hint="eastAsia"/>
        </w:rPr>
        <w:t>到</w:t>
      </w:r>
      <w:r>
        <w:rPr>
          <w:rFonts w:hint="eastAsia"/>
        </w:rPr>
        <w:t>1</w:t>
      </w:r>
      <w:r>
        <w:rPr>
          <w:rFonts w:hint="eastAsia"/>
        </w:rPr>
        <w:t>之间的折扣因子，</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t</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oMath>
      <w:r w:rsidR="002F3252">
        <w:rPr>
          <w:rFonts w:hint="eastAsia"/>
        </w:rPr>
        <w:t>表示收益函数</w:t>
      </w:r>
      <w:r w:rsidR="00B95840">
        <w:rPr>
          <w:rFonts w:hint="eastAsia"/>
        </w:rPr>
        <w:t>，即智能体采取动作后的奖励。简化起见，记</w:t>
      </w:r>
      <m:oMath>
        <m:acc>
          <m:accPr>
            <m:chr m:val="⃗"/>
            <m:ctrlPr>
              <w:rPr>
                <w:rFonts w:ascii="Cambria Math" w:hAnsi="Cambria Math"/>
                <w:i/>
              </w:rPr>
            </m:ctrlPr>
          </m:accPr>
          <m:e>
            <m:r>
              <w:rPr>
                <w:rFonts w:ascii="Cambria Math" w:hAnsi="Cambria Math" w:hint="eastAsia"/>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Pr>
          <w:rFonts w:hint="eastAsia"/>
        </w:rPr>
        <w:t>。</w:t>
      </w:r>
      <w:r w:rsidR="00D44BDB">
        <w:rPr>
          <w:rFonts w:hint="eastAsia"/>
        </w:rPr>
        <w:t>对于智能体</w:t>
      </w:r>
      <w:proofErr w:type="spellStart"/>
      <w:r w:rsidR="00D44BDB" w:rsidRPr="00D44BDB">
        <w:rPr>
          <w:rFonts w:hint="eastAsia"/>
          <w:i/>
          <w:iCs w:val="0"/>
        </w:rPr>
        <w:t>i</w:t>
      </w:r>
      <w:proofErr w:type="spellEnd"/>
      <w:r w:rsidR="00D44BDB">
        <w:rPr>
          <w:rFonts w:hint="eastAsia"/>
        </w:rPr>
        <w:t>，为了获得最大的期望收益，可以根据以下函数更新</w:t>
      </w:r>
      <w:r w:rsidR="00D44BDB" w:rsidRPr="00D44BDB">
        <w:rPr>
          <w:rFonts w:hint="eastAsia"/>
          <w:i/>
          <w:iCs w:val="0"/>
        </w:rPr>
        <w:t>Q</w:t>
      </w:r>
      <w:r w:rsidR="00D44BDB">
        <w:rPr>
          <w:rFonts w:hint="eastAsia"/>
        </w:rPr>
        <w:t>函数，</w:t>
      </w:r>
    </w:p>
    <w:p w14:paraId="56CE20A2" w14:textId="7552935C" w:rsidR="00D44BDB" w:rsidRDefault="002F5EC1"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77777777" w:rsidR="00A05A82" w:rsidRPr="00407ED7" w:rsidRDefault="00A05A82" w:rsidP="007F0570">
      <w:pPr>
        <w:rPr>
          <w:iCs w:val="0"/>
        </w:rPr>
      </w:pPr>
    </w:p>
    <w:p w14:paraId="08E436A0" w14:textId="2E9E70A1" w:rsidR="00D37ED5" w:rsidRDefault="00E22876" w:rsidP="00D37ED5">
      <w:pPr>
        <w:pStyle w:val="3"/>
      </w:pPr>
      <w:r>
        <w:t>3</w:t>
      </w:r>
      <w:r w:rsidR="00D37ED5">
        <w:t xml:space="preserve">.2 </w:t>
      </w:r>
      <w:r w:rsidR="00504409">
        <w:rPr>
          <w:rFonts w:hint="eastAsia"/>
        </w:rPr>
        <w:t>基于目标收益的</w:t>
      </w:r>
      <w:r w:rsidR="00E670A9">
        <w:rPr>
          <w:rFonts w:hint="eastAsia"/>
        </w:rPr>
        <w:t>学习率</w:t>
      </w:r>
    </w:p>
    <w:p w14:paraId="24664695" w14:textId="3FE224AD" w:rsidR="00AB0FD1" w:rsidRDefault="00E670A9" w:rsidP="00AB0FD1">
      <w:r>
        <w:rPr>
          <w:rFonts w:hint="eastAsia"/>
        </w:rPr>
        <w:t>我们考虑通过智能体的</w:t>
      </w:r>
      <w:del w:id="5" w:author="Liu xg" w:date="2021-06-12T20:50:00Z">
        <w:r w:rsidDel="003F0D33">
          <w:rPr>
            <w:rFonts w:hint="eastAsia"/>
          </w:rPr>
          <w:delText>平均收益</w:delText>
        </w:r>
      </w:del>
      <w:ins w:id="6" w:author="Liu xg" w:date="2021-06-12T20:50:00Z">
        <w:r w:rsidR="003F0D33">
          <w:rPr>
            <w:rFonts w:hint="eastAsia"/>
          </w:rPr>
          <w:t>阶段</w:t>
        </w:r>
      </w:ins>
      <w:ins w:id="7" w:author="Liu xg" w:date="2021-06-12T21:00:00Z">
        <w:r w:rsidR="00D97F75">
          <w:rPr>
            <w:rFonts w:hint="eastAsia"/>
          </w:rPr>
          <w:t>累积</w:t>
        </w:r>
      </w:ins>
      <w:ins w:id="8" w:author="Liu xg" w:date="2021-06-12T20:50:00Z">
        <w:r w:rsidR="003F0D33">
          <w:rPr>
            <w:rFonts w:hint="eastAsia"/>
          </w:rPr>
          <w:t>收益</w:t>
        </w:r>
      </w:ins>
      <w:r>
        <w:rPr>
          <w:rFonts w:hint="eastAsia"/>
        </w:rPr>
        <w:t>和目标收益来定义学习率，学习率反应的是环境的变化</w:t>
      </w:r>
      <w:r w:rsidR="008733D0">
        <w:rPr>
          <w:rFonts w:hint="eastAsia"/>
        </w:rPr>
        <w:t>对智能体策略</w:t>
      </w:r>
      <w:r w:rsidR="00504409">
        <w:rPr>
          <w:rFonts w:hint="eastAsia"/>
        </w:rPr>
        <w:t>的影响。</w:t>
      </w:r>
      <w:r w:rsidR="00AB0FD1">
        <w:rPr>
          <w:rFonts w:hint="eastAsia"/>
        </w:rPr>
        <w:t>为了达到这个目的，我们将</w:t>
      </w:r>
      <w:del w:id="9" w:author="Liu xg" w:date="2021-06-12T20:50:00Z">
        <w:r w:rsidR="00AB0FD1" w:rsidDel="003F0D33">
          <w:rPr>
            <w:rFonts w:hint="eastAsia"/>
          </w:rPr>
          <w:delText>平均收益</w:delText>
        </w:r>
      </w:del>
      <w:ins w:id="10" w:author="Liu xg" w:date="2021-06-12T20:50:00Z">
        <w:r w:rsidR="003F0D33">
          <w:rPr>
            <w:rFonts w:hint="eastAsia"/>
          </w:rPr>
          <w:t>阶段</w:t>
        </w:r>
      </w:ins>
      <w:ins w:id="11" w:author="Liu xg" w:date="2021-06-12T21:00:00Z">
        <w:r w:rsidR="00D97F75">
          <w:rPr>
            <w:rFonts w:hint="eastAsia"/>
          </w:rPr>
          <w:t>累积</w:t>
        </w:r>
      </w:ins>
      <w:ins w:id="12" w:author="Liu xg" w:date="2021-06-12T20:50:00Z">
        <w:r w:rsidR="003F0D33">
          <w:rPr>
            <w:rFonts w:hint="eastAsia"/>
          </w:rPr>
          <w:t>收益</w:t>
        </w:r>
      </w:ins>
      <m:oMath>
        <m:acc>
          <m:accPr>
            <m:chr m:val="̃"/>
            <m:ctrlPr>
              <w:rPr>
                <w:rFonts w:ascii="Cambria Math" w:hAnsi="Cambria Math"/>
                <w:i/>
              </w:rPr>
            </m:ctrlPr>
          </m:accPr>
          <m:e>
            <m:r>
              <w:rPr>
                <w:rFonts w:ascii="Cambria Math" w:hAnsi="Cambria Math"/>
              </w:rPr>
              <m:t>R</m:t>
            </m:r>
          </m:e>
        </m:acc>
      </m:oMath>
      <w:r w:rsidR="00AB0FD1">
        <w:rPr>
          <w:rFonts w:hint="eastAsia"/>
        </w:rPr>
        <w:t>与目标收益</w:t>
      </w:r>
      <m:oMath>
        <m:acc>
          <m:accPr>
            <m:ctrlPr>
              <w:rPr>
                <w:rFonts w:ascii="Cambria Math" w:hAnsi="Cambria Math"/>
                <w:i/>
              </w:rPr>
            </m:ctrlPr>
          </m:accPr>
          <m:e>
            <m:r>
              <w:rPr>
                <w:rFonts w:ascii="Cambria Math" w:hAnsi="Cambria Math"/>
              </w:rPr>
              <m:t>R</m:t>
            </m:r>
          </m:e>
        </m:acc>
      </m:oMath>
      <w:r w:rsidR="00AB0FD1">
        <w:rPr>
          <w:rFonts w:hint="eastAsia"/>
        </w:rPr>
        <w:t>的差值</w:t>
      </w:r>
      <w:r w:rsidR="00920DCC">
        <w:rPr>
          <w:rFonts w:hint="eastAsia"/>
        </w:rPr>
        <w:t>定义为学习率</w:t>
      </w:r>
      <w:r w:rsidR="00AB0FD1">
        <w:rPr>
          <w:rFonts w:hint="eastAsia"/>
        </w:rPr>
        <w:t>，即</w:t>
      </w:r>
    </w:p>
    <w:p w14:paraId="48BCC79F" w14:textId="22FFC094" w:rsidR="00B8142D" w:rsidRPr="00DB209F" w:rsidRDefault="00B8142D" w:rsidP="00B8142D">
      <w:pPr>
        <w:rPr>
          <w:ins w:id="13" w:author="Liu xg" w:date="2021-06-12T20:49:00Z"/>
          <w:i/>
        </w:rPr>
      </w:pPr>
      <m:oMathPara>
        <m:oMath>
          <m:sSup>
            <m:sSupPr>
              <m:ctrlPr>
                <w:ins w:id="14" w:author="Liu xg" w:date="2021-06-12T20:49:00Z">
                  <w:rPr>
                    <w:rFonts w:ascii="Cambria Math" w:hAnsi="Cambria Math"/>
                    <w:i/>
                  </w:rPr>
                </w:ins>
              </m:ctrlPr>
            </m:sSupPr>
            <m:e>
              <m:r>
                <w:ins w:id="15" w:author="Liu xg" w:date="2021-06-12T20:49:00Z">
                  <w:rPr>
                    <w:rFonts w:ascii="Cambria Math" w:hAnsi="Cambria Math"/>
                  </w:rPr>
                  <m:t>η</m:t>
                </w:ins>
              </m:r>
            </m:e>
            <m:sup>
              <m:r>
                <w:ins w:id="16" w:author="Liu xg" w:date="2021-06-12T20:49:00Z">
                  <w:rPr>
                    <w:rFonts w:ascii="Cambria Math" w:hAnsi="Cambria Math"/>
                  </w:rPr>
                  <m:t>i</m:t>
                </w:ins>
              </m:r>
            </m:sup>
          </m:sSup>
          <m:r>
            <w:ins w:id="17" w:author="Liu xg" w:date="2021-06-12T20:49:00Z">
              <w:rPr>
                <w:rFonts w:ascii="Cambria Math" w:hAnsi="Cambria Math"/>
              </w:rPr>
              <m:t>=</m:t>
            </w:ins>
          </m:r>
          <m:f>
            <m:fPr>
              <m:ctrlPr>
                <w:ins w:id="18" w:author="Liu xg" w:date="2021-06-12T20:49:00Z">
                  <w:rPr>
                    <w:rFonts w:ascii="Cambria Math" w:hAnsi="Cambria Math"/>
                    <w:i/>
                  </w:rPr>
                </w:ins>
              </m:ctrlPr>
            </m:fPr>
            <m:num>
              <m:sSup>
                <m:sSupPr>
                  <m:ctrlPr>
                    <w:ins w:id="19" w:author="Liu xg" w:date="2021-06-12T20:49:00Z">
                      <w:rPr>
                        <w:rFonts w:ascii="Cambria Math" w:hAnsi="Cambria Math"/>
                        <w:i/>
                      </w:rPr>
                    </w:ins>
                  </m:ctrlPr>
                </m:sSupPr>
                <m:e>
                  <m:r>
                    <w:ins w:id="20" w:author="Liu xg" w:date="2021-06-12T20:49:00Z">
                      <w:rPr>
                        <w:rFonts w:ascii="Cambria Math" w:hAnsi="Cambria Math"/>
                      </w:rPr>
                      <m:t>max{</m:t>
                    </w:ins>
                  </m:r>
                  <m:acc>
                    <m:accPr>
                      <m:chr m:val="̃"/>
                      <m:ctrlPr>
                        <w:ins w:id="21" w:author="Liu xg" w:date="2021-06-12T20:49:00Z">
                          <w:rPr>
                            <w:rFonts w:ascii="Cambria Math" w:hAnsi="Cambria Math"/>
                            <w:i/>
                          </w:rPr>
                        </w:ins>
                      </m:ctrlPr>
                    </m:accPr>
                    <m:e>
                      <m:r>
                        <w:ins w:id="22" w:author="Liu xg" w:date="2021-06-12T20:49:00Z">
                          <w:rPr>
                            <w:rFonts w:ascii="Cambria Math" w:hAnsi="Cambria Math"/>
                          </w:rPr>
                          <m:t>R</m:t>
                        </w:ins>
                      </m:r>
                    </m:e>
                  </m:acc>
                </m:e>
                <m:sup>
                  <m:r>
                    <w:ins w:id="23" w:author="Liu xg" w:date="2021-06-12T20:49:00Z">
                      <w:rPr>
                        <w:rFonts w:ascii="Cambria Math" w:hAnsi="Cambria Math"/>
                      </w:rPr>
                      <m:t>i</m:t>
                    </w:ins>
                  </m:r>
                </m:sup>
              </m:sSup>
              <m:r>
                <w:ins w:id="24" w:author="Liu xg" w:date="2021-06-12T20:49:00Z">
                  <w:rPr>
                    <w:rFonts w:ascii="Cambria Math" w:hAnsi="Cambria Math"/>
                  </w:rPr>
                  <m:t>-</m:t>
                </w:ins>
              </m:r>
              <m:sSup>
                <m:sSupPr>
                  <m:ctrlPr>
                    <w:ins w:id="25" w:author="Liu xg" w:date="2021-06-12T20:49:00Z">
                      <w:rPr>
                        <w:rFonts w:ascii="Cambria Math" w:hAnsi="Cambria Math"/>
                        <w:i/>
                      </w:rPr>
                    </w:ins>
                  </m:ctrlPr>
                </m:sSupPr>
                <m:e>
                  <m:acc>
                    <m:accPr>
                      <m:ctrlPr>
                        <w:ins w:id="26" w:author="Liu xg" w:date="2021-06-12T20:49:00Z">
                          <w:rPr>
                            <w:rFonts w:ascii="Cambria Math" w:hAnsi="Cambria Math"/>
                            <w:i/>
                          </w:rPr>
                        </w:ins>
                      </m:ctrlPr>
                    </m:accPr>
                    <m:e>
                      <m:r>
                        <w:ins w:id="27" w:author="Liu xg" w:date="2021-06-12T20:49:00Z">
                          <w:rPr>
                            <w:rFonts w:ascii="Cambria Math" w:hAnsi="Cambria Math"/>
                          </w:rPr>
                          <m:t>R</m:t>
                        </w:ins>
                      </m:r>
                    </m:e>
                  </m:acc>
                </m:e>
                <m:sup>
                  <m:r>
                    <w:ins w:id="28" w:author="Liu xg" w:date="2021-06-12T20:49:00Z">
                      <w:rPr>
                        <w:rFonts w:ascii="Cambria Math" w:hAnsi="Cambria Math"/>
                      </w:rPr>
                      <m:t>i</m:t>
                    </w:ins>
                  </m:r>
                </m:sup>
              </m:sSup>
              <m:r>
                <w:ins w:id="29" w:author="Liu xg" w:date="2021-06-12T20:49:00Z">
                  <w:rPr>
                    <w:rFonts w:ascii="Cambria Math" w:hAnsi="Cambria Math"/>
                  </w:rPr>
                  <m:t>,0}</m:t>
                </w:ins>
              </m:r>
            </m:num>
            <m:den>
              <m:sSup>
                <m:sSupPr>
                  <m:ctrlPr>
                    <w:ins w:id="30" w:author="Liu xg" w:date="2021-06-12T20:49:00Z">
                      <w:rPr>
                        <w:rFonts w:ascii="Cambria Math" w:hAnsi="Cambria Math"/>
                        <w:i/>
                      </w:rPr>
                    </w:ins>
                  </m:ctrlPr>
                </m:sSupPr>
                <m:e>
                  <m:acc>
                    <m:accPr>
                      <m:ctrlPr>
                        <w:ins w:id="31" w:author="Liu xg" w:date="2021-06-12T20:49:00Z">
                          <w:rPr>
                            <w:rFonts w:ascii="Cambria Math" w:hAnsi="Cambria Math"/>
                            <w:i/>
                          </w:rPr>
                        </w:ins>
                      </m:ctrlPr>
                    </m:accPr>
                    <m:e>
                      <m:r>
                        <w:ins w:id="32" w:author="Liu xg" w:date="2021-06-12T20:49:00Z">
                          <w:rPr>
                            <w:rFonts w:ascii="Cambria Math" w:hAnsi="Cambria Math"/>
                          </w:rPr>
                          <m:t>R</m:t>
                        </w:ins>
                      </m:r>
                    </m:e>
                  </m:acc>
                </m:e>
                <m:sup>
                  <m:r>
                    <w:ins w:id="33" w:author="Liu xg" w:date="2021-06-12T20:49:00Z">
                      <w:rPr>
                        <w:rFonts w:ascii="Cambria Math" w:hAnsi="Cambria Math"/>
                      </w:rPr>
                      <m:t>i</m:t>
                    </w:ins>
                  </m:r>
                </m:sup>
              </m:sSup>
            </m:den>
          </m:f>
          <m:r>
            <w:ins w:id="34" w:author="Liu xg" w:date="2021-06-12T21:07:00Z">
              <w:rPr>
                <w:rFonts w:ascii="Cambria Math" w:hAnsi="Cambria Math"/>
              </w:rPr>
              <m:t>*</m:t>
            </w:ins>
          </m:r>
          <m:r>
            <w:ins w:id="35" w:author="Liu xg" w:date="2021-06-12T21:07:00Z">
              <w:rPr>
                <w:rFonts w:ascii="Cambria Math" w:hAnsi="Cambria Math" w:hint="eastAsia"/>
              </w:rPr>
              <m:t>lr</m:t>
            </w:ins>
          </m:r>
        </m:oMath>
      </m:oMathPara>
    </w:p>
    <w:p w14:paraId="02AE8246" w14:textId="1F98ECAF" w:rsidR="00AB0FD1" w:rsidRPr="00FD2935" w:rsidDel="00B8142D" w:rsidRDefault="002F5EC1" w:rsidP="00AB0FD1">
      <w:pPr>
        <w:rPr>
          <w:del w:id="36" w:author="Liu xg" w:date="2021-06-12T20:49:00Z"/>
          <w:i/>
        </w:rPr>
      </w:pPr>
      <m:oMathPara>
        <m:oMath>
          <m:sSup>
            <m:sSupPr>
              <m:ctrlPr>
                <w:del w:id="37" w:author="Liu xg" w:date="2021-06-12T20:49:00Z">
                  <w:rPr>
                    <w:rFonts w:ascii="Cambria Math" w:hAnsi="Cambria Math"/>
                    <w:i/>
                  </w:rPr>
                </w:del>
              </m:ctrlPr>
            </m:sSupPr>
            <m:e>
              <m:r>
                <w:del w:id="38" w:author="Liu xg" w:date="2021-06-12T20:49:00Z">
                  <w:rPr>
                    <w:rFonts w:ascii="Cambria Math" w:hAnsi="Cambria Math"/>
                  </w:rPr>
                  <m:t>η</m:t>
                </w:del>
              </m:r>
            </m:e>
            <m:sup>
              <m:r>
                <w:del w:id="39" w:author="Liu xg" w:date="2021-06-12T20:49:00Z">
                  <w:rPr>
                    <w:rFonts w:ascii="Cambria Math" w:hAnsi="Cambria Math"/>
                  </w:rPr>
                  <m:t>i</m:t>
                </w:del>
              </m:r>
            </m:sup>
          </m:sSup>
          <m:r>
            <w:del w:id="40" w:author="Liu xg" w:date="2021-06-12T20:49:00Z">
              <w:rPr>
                <w:rFonts w:ascii="Cambria Math" w:hAnsi="Cambria Math"/>
              </w:rPr>
              <m:t>=</m:t>
            </w:del>
          </m:r>
          <m:sSup>
            <m:sSupPr>
              <m:ctrlPr>
                <w:del w:id="41" w:author="Liu xg" w:date="2021-06-12T20:49:00Z">
                  <w:rPr>
                    <w:rFonts w:ascii="Cambria Math" w:hAnsi="Cambria Math"/>
                    <w:i/>
                  </w:rPr>
                </w:del>
              </m:ctrlPr>
            </m:sSupPr>
            <m:e>
              <m:acc>
                <m:accPr>
                  <m:chr m:val="̃"/>
                  <m:ctrlPr>
                    <w:del w:id="42" w:author="Liu xg" w:date="2021-06-12T20:49:00Z">
                      <w:rPr>
                        <w:rFonts w:ascii="Cambria Math" w:hAnsi="Cambria Math"/>
                        <w:i/>
                      </w:rPr>
                    </w:del>
                  </m:ctrlPr>
                </m:accPr>
                <m:e>
                  <m:r>
                    <w:del w:id="43" w:author="Liu xg" w:date="2021-06-12T20:49:00Z">
                      <w:rPr>
                        <w:rFonts w:ascii="Cambria Math" w:hAnsi="Cambria Math"/>
                      </w:rPr>
                      <m:t>R</m:t>
                    </w:del>
                  </m:r>
                </m:e>
              </m:acc>
            </m:e>
            <m:sup>
              <m:r>
                <w:del w:id="44" w:author="Liu xg" w:date="2021-06-12T20:49:00Z">
                  <w:rPr>
                    <w:rFonts w:ascii="Cambria Math" w:hAnsi="Cambria Math"/>
                  </w:rPr>
                  <m:t>i</m:t>
                </w:del>
              </m:r>
            </m:sup>
          </m:sSup>
          <m:r>
            <w:del w:id="45" w:author="Liu xg" w:date="2021-06-12T20:49:00Z">
              <w:rPr>
                <w:rFonts w:ascii="Cambria Math" w:hAnsi="Cambria Math"/>
              </w:rPr>
              <m:t>-</m:t>
            </w:del>
          </m:r>
          <m:sSup>
            <m:sSupPr>
              <m:ctrlPr>
                <w:del w:id="46" w:author="Liu xg" w:date="2021-06-12T20:49:00Z">
                  <w:rPr>
                    <w:rFonts w:ascii="Cambria Math" w:hAnsi="Cambria Math"/>
                    <w:i/>
                  </w:rPr>
                </w:del>
              </m:ctrlPr>
            </m:sSupPr>
            <m:e>
              <m:acc>
                <m:accPr>
                  <m:ctrlPr>
                    <w:del w:id="47" w:author="Liu xg" w:date="2021-06-12T20:49:00Z">
                      <w:rPr>
                        <w:rFonts w:ascii="Cambria Math" w:hAnsi="Cambria Math"/>
                        <w:i/>
                      </w:rPr>
                    </w:del>
                  </m:ctrlPr>
                </m:accPr>
                <m:e>
                  <m:r>
                    <w:del w:id="48" w:author="Liu xg" w:date="2021-06-12T20:49:00Z">
                      <w:rPr>
                        <w:rFonts w:ascii="Cambria Math" w:hAnsi="Cambria Math"/>
                      </w:rPr>
                      <m:t>R</m:t>
                    </w:del>
                  </m:r>
                </m:e>
              </m:acc>
            </m:e>
            <m:sup>
              <m:r>
                <w:del w:id="49" w:author="Liu xg" w:date="2021-06-12T20:49:00Z">
                  <w:rPr>
                    <w:rFonts w:ascii="Cambria Math" w:hAnsi="Cambria Math"/>
                  </w:rPr>
                  <m:t>i</m:t>
                </w:del>
              </m:r>
            </m:sup>
          </m:sSup>
        </m:oMath>
      </m:oMathPara>
    </w:p>
    <w:p w14:paraId="0F98A8FA" w14:textId="77777777" w:rsidR="00AB0FD1" w:rsidRDefault="00AB0FD1" w:rsidP="00AB0FD1"/>
    <w:p w14:paraId="1954C232" w14:textId="1B0708FE" w:rsidR="00504409" w:rsidRDefault="00504409" w:rsidP="00E670A9">
      <w:r>
        <w:rPr>
          <w:rFonts w:hint="eastAsia"/>
        </w:rPr>
        <w:t>目标收益</w:t>
      </w:r>
      <m:oMath>
        <m:acc>
          <m:accPr>
            <m:ctrlPr>
              <w:rPr>
                <w:rFonts w:ascii="Cambria Math" w:hAnsi="Cambria Math"/>
                <w:i/>
              </w:rPr>
            </m:ctrlPr>
          </m:accPr>
          <m:e>
            <m:r>
              <w:rPr>
                <w:rFonts w:ascii="Cambria Math" w:hAnsi="Cambria Math"/>
              </w:rPr>
              <m:t>R</m:t>
            </m:r>
          </m:e>
        </m:acc>
      </m:oMath>
      <w:r>
        <w:rPr>
          <w:rFonts w:hint="eastAsia"/>
        </w:rPr>
        <w:t>是一个固定值，每个智能体都有一个目标收益，它反映的是智能体的满足度。也就是说，当目标收益较大时，智能体需要获得较多的累加收益才能满足。</w:t>
      </w:r>
      <w:del w:id="50" w:author="Liu xg" w:date="2021-06-12T20:50:00Z">
        <w:r w:rsidDel="003F0D33">
          <w:rPr>
            <w:rFonts w:hint="eastAsia"/>
          </w:rPr>
          <w:delText>平均收益</w:delText>
        </w:r>
      </w:del>
      <w:ins w:id="51" w:author="Liu xg" w:date="2021-06-12T20:50:00Z">
        <w:r w:rsidR="003F0D33">
          <w:rPr>
            <w:rFonts w:hint="eastAsia"/>
          </w:rPr>
          <w:t>阶段</w:t>
        </w:r>
      </w:ins>
      <w:ins w:id="52" w:author="Liu xg" w:date="2021-06-12T21:00:00Z">
        <w:r w:rsidR="00D97F75">
          <w:rPr>
            <w:rFonts w:hint="eastAsia"/>
          </w:rPr>
          <w:t>累积</w:t>
        </w:r>
      </w:ins>
      <w:ins w:id="53" w:author="Liu xg" w:date="2021-06-12T20:50:00Z">
        <w:r w:rsidR="003F0D33">
          <w:rPr>
            <w:rFonts w:hint="eastAsia"/>
          </w:rPr>
          <w:t>收益</w:t>
        </w:r>
      </w:ins>
      <m:oMath>
        <m:acc>
          <m:accPr>
            <m:chr m:val="̃"/>
            <m:ctrlPr>
              <w:rPr>
                <w:rFonts w:ascii="Cambria Math" w:hAnsi="Cambria Math"/>
                <w:i/>
              </w:rPr>
            </m:ctrlPr>
          </m:accPr>
          <m:e>
            <m:r>
              <w:rPr>
                <w:rFonts w:ascii="Cambria Math" w:hAnsi="Cambria Math"/>
              </w:rPr>
              <m:t>R</m:t>
            </m:r>
          </m:e>
        </m:acc>
      </m:oMath>
      <w:r>
        <w:rPr>
          <w:rFonts w:hint="eastAsia"/>
        </w:rPr>
        <w:t>是智能体在一段时间内的</w:t>
      </w:r>
      <w:del w:id="54" w:author="Liu xg" w:date="2021-06-12T20:50:00Z">
        <w:r w:rsidDel="003F0D33">
          <w:rPr>
            <w:rFonts w:hint="eastAsia"/>
          </w:rPr>
          <w:delText>平均</w:delText>
        </w:r>
      </w:del>
      <w:ins w:id="55" w:author="Liu xg" w:date="2021-06-12T21:00:00Z">
        <w:r w:rsidR="00D97F75">
          <w:rPr>
            <w:rFonts w:hint="eastAsia"/>
          </w:rPr>
          <w:t>累积</w:t>
        </w:r>
      </w:ins>
      <w:r>
        <w:rPr>
          <w:rFonts w:hint="eastAsia"/>
        </w:rPr>
        <w:t>奖励值。如果智能体的</w:t>
      </w:r>
      <w:del w:id="56" w:author="Liu xg" w:date="2021-06-12T20:50:00Z">
        <w:r w:rsidDel="003F0D33">
          <w:rPr>
            <w:rFonts w:hint="eastAsia"/>
          </w:rPr>
          <w:delText>平均收益</w:delText>
        </w:r>
      </w:del>
      <w:ins w:id="57" w:author="Liu xg" w:date="2021-06-12T20:50:00Z">
        <w:r w:rsidR="003F0D33">
          <w:rPr>
            <w:rFonts w:hint="eastAsia"/>
          </w:rPr>
          <w:t>阶段</w:t>
        </w:r>
      </w:ins>
      <w:ins w:id="58" w:author="Liu xg" w:date="2021-06-12T21:00:00Z">
        <w:r w:rsidR="00D97F75">
          <w:rPr>
            <w:rFonts w:hint="eastAsia"/>
          </w:rPr>
          <w:t>累积</w:t>
        </w:r>
      </w:ins>
      <w:ins w:id="59" w:author="Liu xg" w:date="2021-06-12T20:50:00Z">
        <w:r w:rsidR="003F0D33">
          <w:rPr>
            <w:rFonts w:hint="eastAsia"/>
          </w:rPr>
          <w:t>收益</w:t>
        </w:r>
      </w:ins>
      <w:r>
        <w:rPr>
          <w:rFonts w:hint="eastAsia"/>
        </w:rPr>
        <w:t>小于目标收益，表明这个智能体的目标没有达到，其表现出更多的</w:t>
      </w:r>
      <w:r w:rsidR="007A60BC">
        <w:rPr>
          <w:rFonts w:hint="eastAsia"/>
        </w:rPr>
        <w:t>Exploration</w:t>
      </w:r>
      <w:r>
        <w:rPr>
          <w:rFonts w:hint="eastAsia"/>
        </w:rPr>
        <w:t>。当智能体的</w:t>
      </w:r>
      <w:del w:id="60" w:author="Liu xg" w:date="2021-06-12T20:50:00Z">
        <w:r w:rsidDel="003F0D33">
          <w:rPr>
            <w:rFonts w:hint="eastAsia"/>
          </w:rPr>
          <w:delText>平均收益</w:delText>
        </w:r>
      </w:del>
      <w:ins w:id="61" w:author="Liu xg" w:date="2021-06-12T20:50:00Z">
        <w:r w:rsidR="003F0D33">
          <w:rPr>
            <w:rFonts w:hint="eastAsia"/>
          </w:rPr>
          <w:t>阶段</w:t>
        </w:r>
      </w:ins>
      <w:ins w:id="62" w:author="Liu xg" w:date="2021-06-12T21:00:00Z">
        <w:r w:rsidR="00D97F75">
          <w:rPr>
            <w:rFonts w:hint="eastAsia"/>
          </w:rPr>
          <w:t>累积</w:t>
        </w:r>
      </w:ins>
      <w:ins w:id="63" w:author="Liu xg" w:date="2021-06-12T20:50:00Z">
        <w:r w:rsidR="003F0D33">
          <w:rPr>
            <w:rFonts w:hint="eastAsia"/>
          </w:rPr>
          <w:t>收益</w:t>
        </w:r>
      </w:ins>
      <w:r>
        <w:rPr>
          <w:rFonts w:hint="eastAsia"/>
        </w:rPr>
        <w:t>接近目标收益，表明智能体的策略达到了它的预期，其表现出更多的</w:t>
      </w:r>
      <w:r w:rsidRPr="00504409">
        <w:t>Exploitation</w:t>
      </w:r>
      <w:r>
        <w:rPr>
          <w:rFonts w:hint="eastAsia"/>
        </w:rPr>
        <w:t>。</w:t>
      </w:r>
    </w:p>
    <w:p w14:paraId="3FB3C8B4" w14:textId="6F277250" w:rsidR="00920DCC" w:rsidRDefault="00920DCC" w:rsidP="00E670A9"/>
    <w:p w14:paraId="1718A449" w14:textId="0C24F4C6" w:rsidR="00920DCC" w:rsidRDefault="00920DCC" w:rsidP="00920DCC">
      <w:r>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5759477E" w14:textId="77777777" w:rsidR="00920DCC" w:rsidRPr="00920DCC" w:rsidRDefault="00920DCC" w:rsidP="00E670A9">
      <w:pPr>
        <w:rPr>
          <w:i/>
        </w:rPr>
      </w:pPr>
    </w:p>
    <w:p w14:paraId="2E715E32" w14:textId="4E376799" w:rsidR="00633B6A" w:rsidRDefault="00633B6A" w:rsidP="00E670A9"/>
    <w:p w14:paraId="3E8E44B4" w14:textId="18808144" w:rsidR="00633B6A" w:rsidRDefault="00E22876" w:rsidP="00633B6A">
      <w:pPr>
        <w:pStyle w:val="3"/>
      </w:pPr>
      <w:r>
        <w:t>3</w:t>
      </w:r>
      <w:r w:rsidR="00633B6A">
        <w:t xml:space="preserve">.3 </w:t>
      </w:r>
      <w:r w:rsidR="00633B6A">
        <w:rPr>
          <w:rFonts w:hint="eastAsia"/>
        </w:rPr>
        <w:t>决策任务</w:t>
      </w:r>
    </w:p>
    <w:p w14:paraId="71920768" w14:textId="77777777" w:rsidR="003F0D33" w:rsidRPr="00DB209F" w:rsidRDefault="003F0D33" w:rsidP="003F0D33">
      <w:pPr>
        <w:rPr>
          <w:ins w:id="64" w:author="Liu xg" w:date="2021-06-12T20:51:00Z"/>
        </w:rPr>
      </w:pPr>
      <w:ins w:id="65" w:author="Liu xg" w:date="2021-06-12T20:51:00Z">
        <w:r w:rsidRPr="00DB209F">
          <w:rPr>
            <w:rFonts w:hint="eastAsia"/>
          </w:rPr>
          <w:t>本文设计了多智能体的资源采集困境</w:t>
        </w:r>
        <w:r>
          <w:rPr>
            <w:rFonts w:hint="eastAsia"/>
          </w:rPr>
          <w:t>任务</w:t>
        </w:r>
        <w:r w:rsidRPr="00DB209F">
          <w:rPr>
            <w:rFonts w:hint="eastAsia"/>
          </w:rPr>
          <w:t>，</w:t>
        </w:r>
        <w:r>
          <w:rPr>
            <w:rFonts w:hint="eastAsia"/>
          </w:rPr>
          <w:t>任务环境</w:t>
        </w:r>
        <w:r w:rsidRPr="00DB209F">
          <w:rPr>
            <w:rFonts w:hint="eastAsia"/>
          </w:rPr>
          <w:t>中包含了有利资源</w:t>
        </w:r>
        <w:r w:rsidRPr="00DB209F">
          <w:t>(</w:t>
        </w:r>
        <w:r w:rsidRPr="00DB209F">
          <w:rPr>
            <w:rFonts w:hint="eastAsia"/>
          </w:rPr>
          <w:t>苹果</w:t>
        </w:r>
        <w:r w:rsidRPr="00DB209F">
          <w:t>)</w:t>
        </w:r>
        <w:r w:rsidRPr="00B001E3">
          <w:rPr>
            <w:rFonts w:hint="eastAsia"/>
          </w:rPr>
          <w:t>、不利资源</w:t>
        </w:r>
        <w:r w:rsidRPr="00B001E3">
          <w:rPr>
            <w:rFonts w:hint="eastAsia"/>
          </w:rPr>
          <w:t>(</w:t>
        </w:r>
        <w:r w:rsidRPr="00B001E3">
          <w:rPr>
            <w:rFonts w:hint="eastAsia"/>
          </w:rPr>
          <w:t>垃圾</w:t>
        </w:r>
        <w:r w:rsidRPr="00B001E3">
          <w:rPr>
            <w:rFonts w:hint="eastAsia"/>
          </w:rPr>
          <w:t>)</w:t>
        </w:r>
        <w:r w:rsidRPr="00B001E3">
          <w:rPr>
            <w:rFonts w:hint="eastAsia"/>
          </w:rPr>
          <w:t>，且两种资源</w:t>
        </w:r>
        <w:r w:rsidRPr="00E95665">
          <w:rPr>
            <w:rFonts w:hint="eastAsia"/>
          </w:rPr>
          <w:t>的生长区域均分任务环境。任务环境如图</w:t>
        </w:r>
        <w:r>
          <w:rPr>
            <w:rFonts w:hint="eastAsia"/>
          </w:rPr>
          <w:t>1</w:t>
        </w:r>
        <w:r w:rsidRPr="00E95665">
          <w:rPr>
            <w:rFonts w:hint="eastAsia"/>
          </w:rPr>
          <w:t>.</w:t>
        </w:r>
        <w:r w:rsidRPr="00E95665">
          <w:t xml:space="preserve"> </w:t>
        </w:r>
        <w:r w:rsidRPr="00E95665">
          <w:rPr>
            <w:rFonts w:hint="eastAsia"/>
          </w:rPr>
          <w:t>所示，环境地图大小</w:t>
        </w:r>
        <w:r w:rsidRPr="00E95665">
          <w:rPr>
            <w:rFonts w:hint="eastAsia"/>
            <w:i/>
            <w:iCs w:val="0"/>
          </w:rPr>
          <w:t>S</w:t>
        </w:r>
        <w:r w:rsidRPr="00E95665">
          <w:rPr>
            <w:rFonts w:hint="eastAsia"/>
          </w:rPr>
          <w:t>为</w:t>
        </w:r>
        <w:r w:rsidRPr="00E95665">
          <w:rPr>
            <w:rFonts w:hint="eastAsia"/>
          </w:rPr>
          <w:t>1</w:t>
        </w:r>
        <w:r w:rsidRPr="00E95665">
          <w:t>2*20</w:t>
        </w:r>
        <w:r w:rsidRPr="00585D6D">
          <w:rPr>
            <w:rFonts w:hint="eastAsia"/>
          </w:rPr>
          <w:t>个单位</w:t>
        </w:r>
        <w:r w:rsidRPr="004E1FC4">
          <w:rPr>
            <w:rFonts w:hint="eastAsia"/>
          </w:rPr>
          <w:t>，</w:t>
        </w:r>
        <w:r w:rsidRPr="00AE0AE5">
          <w:rPr>
            <w:rFonts w:hint="eastAsia"/>
          </w:rPr>
          <w:t>垃圾增长在环境的</w:t>
        </w:r>
        <w:r w:rsidRPr="005D0625">
          <w:rPr>
            <w:rFonts w:hint="eastAsia"/>
          </w:rPr>
          <w:t>上半</w:t>
        </w:r>
        <w:r w:rsidRPr="000602A9">
          <w:rPr>
            <w:rFonts w:hint="eastAsia"/>
          </w:rPr>
          <w:t>部区域，苹果增长在环境的下半部区域。垃圾</w:t>
        </w:r>
        <w:r>
          <w:rPr>
            <w:rFonts w:hint="eastAsia"/>
          </w:rPr>
          <w:t>在其</w:t>
        </w:r>
        <w:r w:rsidRPr="000602A9">
          <w:rPr>
            <w:rFonts w:hint="eastAsia"/>
          </w:rPr>
          <w:t>区域</w:t>
        </w:r>
        <w:r>
          <w:rPr>
            <w:rFonts w:hint="eastAsia"/>
          </w:rPr>
          <w:t>的单位内</w:t>
        </w:r>
        <w:r w:rsidRPr="000602A9">
          <w:rPr>
            <w:rFonts w:hint="eastAsia"/>
          </w:rPr>
          <w:t>以概率</w:t>
        </w:r>
      </w:ins>
      <m:oMath>
        <m:sSub>
          <m:sSubPr>
            <m:ctrlPr>
              <w:ins w:id="66" w:author="Liu xg" w:date="2021-06-12T20:51:00Z">
                <w:rPr>
                  <w:rFonts w:ascii="Cambria Math" w:hAnsi="Cambria Math"/>
                  <w:i/>
                </w:rPr>
              </w:ins>
            </m:ctrlPr>
          </m:sSubPr>
          <m:e>
            <m:r>
              <w:ins w:id="67" w:author="Liu xg" w:date="2021-06-12T20:51:00Z">
                <w:rPr>
                  <w:rFonts w:ascii="Cambria Math" w:hAnsi="Cambria Math"/>
                </w:rPr>
                <m:t>δ</m:t>
              </w:ins>
            </m:r>
          </m:e>
          <m:sub>
            <m:r>
              <w:ins w:id="68" w:author="Liu xg" w:date="2021-06-12T20:51:00Z">
                <w:rPr>
                  <w:rFonts w:ascii="Cambria Math" w:hAnsi="Cambria Math"/>
                </w:rPr>
                <m:t>g</m:t>
              </w:ins>
            </m:r>
          </m:sub>
        </m:sSub>
      </m:oMath>
      <w:ins w:id="69" w:author="Liu xg" w:date="2021-06-12T20:51:00Z">
        <w:r w:rsidRPr="00DB209F">
          <w:rPr>
            <w:rFonts w:hint="eastAsia"/>
          </w:rPr>
          <w:t>生长，环境中垃圾的数量记为</w:t>
        </w:r>
      </w:ins>
      <m:oMath>
        <m:sSub>
          <m:sSubPr>
            <m:ctrlPr>
              <w:ins w:id="70" w:author="Liu xg" w:date="2021-06-12T20:51:00Z">
                <w:rPr>
                  <w:rFonts w:ascii="Cambria Math" w:hAnsi="Cambria Math"/>
                  <w:i/>
                </w:rPr>
              </w:ins>
            </m:ctrlPr>
          </m:sSubPr>
          <m:e>
            <m:r>
              <w:ins w:id="71" w:author="Liu xg" w:date="2021-06-12T20:51:00Z">
                <w:rPr>
                  <w:rFonts w:ascii="Cambria Math" w:hAnsi="Cambria Math"/>
                </w:rPr>
                <m:t>N</m:t>
              </w:ins>
            </m:r>
          </m:e>
          <m:sub>
            <m:r>
              <w:ins w:id="72" w:author="Liu xg" w:date="2021-06-12T20:51:00Z">
                <w:rPr>
                  <w:rFonts w:ascii="Cambria Math" w:hAnsi="Cambria Math"/>
                </w:rPr>
                <m:t>g</m:t>
              </w:ins>
            </m:r>
          </m:sub>
        </m:sSub>
      </m:oMath>
      <w:ins w:id="73" w:author="Liu xg" w:date="2021-06-12T20:51:00Z">
        <w:r w:rsidRPr="00DB209F">
          <w:rPr>
            <w:rFonts w:hint="eastAsia"/>
          </w:rPr>
          <w:t>；苹果</w:t>
        </w:r>
        <w:r>
          <w:rPr>
            <w:rFonts w:hint="eastAsia"/>
          </w:rPr>
          <w:t>在其</w:t>
        </w:r>
        <w:r w:rsidRPr="00DB209F">
          <w:rPr>
            <w:rFonts w:hint="eastAsia"/>
          </w:rPr>
          <w:t>区域</w:t>
        </w:r>
        <w:r>
          <w:rPr>
            <w:rFonts w:hint="eastAsia"/>
          </w:rPr>
          <w:t>的单位内</w:t>
        </w:r>
        <w:r w:rsidRPr="00DB209F">
          <w:rPr>
            <w:rFonts w:hint="eastAsia"/>
          </w:rPr>
          <w:t>以概率</w:t>
        </w:r>
      </w:ins>
      <m:oMath>
        <m:sSub>
          <m:sSubPr>
            <m:ctrlPr>
              <w:ins w:id="74" w:author="Liu xg" w:date="2021-06-12T20:51:00Z">
                <w:rPr>
                  <w:rFonts w:ascii="Cambria Math" w:hAnsi="Cambria Math"/>
                  <w:i/>
                </w:rPr>
              </w:ins>
            </m:ctrlPr>
          </m:sSubPr>
          <m:e>
            <m:r>
              <w:ins w:id="75" w:author="Liu xg" w:date="2021-06-12T20:51:00Z">
                <w:rPr>
                  <w:rFonts w:ascii="Cambria Math" w:hAnsi="Cambria Math"/>
                </w:rPr>
                <m:t>δ</m:t>
              </w:ins>
            </m:r>
          </m:e>
          <m:sub>
            <m:r>
              <w:ins w:id="76" w:author="Liu xg" w:date="2021-06-12T20:51:00Z">
                <w:rPr>
                  <w:rFonts w:ascii="Cambria Math" w:hAnsi="Cambria Math" w:hint="eastAsia"/>
                </w:rPr>
                <m:t>a</m:t>
              </w:ins>
            </m:r>
          </m:sub>
        </m:sSub>
      </m:oMath>
      <w:ins w:id="77" w:author="Liu xg" w:date="2021-06-12T20:51:00Z">
        <w:r w:rsidRPr="00DB209F">
          <w:rPr>
            <w:rFonts w:hint="eastAsia"/>
          </w:rPr>
          <w:t>生长，环境中苹果的数量记为</w:t>
        </w:r>
      </w:ins>
      <m:oMath>
        <m:sSub>
          <m:sSubPr>
            <m:ctrlPr>
              <w:ins w:id="78" w:author="Liu xg" w:date="2021-06-12T20:51:00Z">
                <w:rPr>
                  <w:rFonts w:ascii="Cambria Math" w:hAnsi="Cambria Math"/>
                  <w:i/>
                </w:rPr>
              </w:ins>
            </m:ctrlPr>
          </m:sSubPr>
          <m:e>
            <m:r>
              <w:ins w:id="79" w:author="Liu xg" w:date="2021-06-12T20:51:00Z">
                <w:rPr>
                  <w:rFonts w:ascii="Cambria Math" w:hAnsi="Cambria Math"/>
                </w:rPr>
                <m:t>N</m:t>
              </w:ins>
            </m:r>
          </m:e>
          <m:sub>
            <m:r>
              <w:ins w:id="80" w:author="Liu xg" w:date="2021-06-12T20:51:00Z">
                <w:rPr>
                  <w:rFonts w:ascii="Cambria Math" w:hAnsi="Cambria Math"/>
                </w:rPr>
                <m:t>a</m:t>
              </w:ins>
            </m:r>
          </m:sub>
        </m:sSub>
      </m:oMath>
      <w:ins w:id="81" w:author="Liu xg" w:date="2021-06-12T20:51:00Z">
        <w:r w:rsidRPr="00DB209F">
          <w:rPr>
            <w:rFonts w:hint="eastAsia"/>
          </w:rPr>
          <w:t>。苹果的增长率与垃圾的数量呈负相关，其关系为</w:t>
        </w:r>
        <w:r w:rsidRPr="00DB209F">
          <w:t>:</w:t>
        </w:r>
      </w:ins>
    </w:p>
    <w:p w14:paraId="0A330976" w14:textId="77777777" w:rsidR="003F0D33" w:rsidRPr="00DB209F" w:rsidRDefault="003F0D33" w:rsidP="003F0D33">
      <w:pPr>
        <w:rPr>
          <w:ins w:id="82" w:author="Liu xg" w:date="2021-06-12T20:51:00Z"/>
        </w:rPr>
      </w:pPr>
      <m:oMathPara>
        <m:oMath>
          <m:sSub>
            <m:sSubPr>
              <m:ctrlPr>
                <w:ins w:id="83" w:author="Liu xg" w:date="2021-06-12T20:51:00Z">
                  <w:rPr>
                    <w:rFonts w:ascii="Cambria Math" w:hAnsi="Cambria Math"/>
                    <w:i/>
                  </w:rPr>
                </w:ins>
              </m:ctrlPr>
            </m:sSubPr>
            <m:e>
              <m:r>
                <w:ins w:id="84" w:author="Liu xg" w:date="2021-06-12T20:51:00Z">
                  <w:rPr>
                    <w:rFonts w:ascii="Cambria Math" w:hAnsi="Cambria Math"/>
                  </w:rPr>
                  <m:t>δ</m:t>
                </w:ins>
              </m:r>
            </m:e>
            <m:sub>
              <m:r>
                <w:ins w:id="85" w:author="Liu xg" w:date="2021-06-12T20:51:00Z">
                  <w:rPr>
                    <w:rFonts w:ascii="Cambria Math" w:hAnsi="Cambria Math" w:hint="eastAsia"/>
                  </w:rPr>
                  <m:t>a</m:t>
                </w:ins>
              </m:r>
            </m:sub>
          </m:sSub>
          <m:r>
            <w:ins w:id="86" w:author="Liu xg" w:date="2021-06-12T20:51:00Z">
              <w:rPr>
                <w:rFonts w:ascii="Cambria Math" w:hAnsi="Cambria Math"/>
              </w:rPr>
              <m:t>=-</m:t>
            </w:ins>
          </m:r>
          <m:f>
            <m:fPr>
              <m:ctrlPr>
                <w:ins w:id="87" w:author="Liu xg" w:date="2021-06-12T20:51:00Z">
                  <w:rPr>
                    <w:rFonts w:ascii="Cambria Math" w:hAnsi="Cambria Math"/>
                    <w:i/>
                  </w:rPr>
                </w:ins>
              </m:ctrlPr>
            </m:fPr>
            <m:num>
              <m:r>
                <w:ins w:id="88" w:author="Liu xg" w:date="2021-06-12T20:51:00Z">
                  <w:rPr>
                    <w:rFonts w:ascii="Cambria Math" w:hAnsi="Cambria Math"/>
                  </w:rPr>
                  <m:t>σ</m:t>
                </w:ins>
              </m:r>
            </m:num>
            <m:den>
              <m:r>
                <w:ins w:id="89" w:author="Liu xg" w:date="2021-06-12T20:51:00Z">
                  <w:rPr>
                    <w:rFonts w:ascii="Cambria Math" w:hAnsi="Cambria Math"/>
                  </w:rPr>
                  <m:t>∆</m:t>
                </w:ins>
              </m:r>
              <m:sSub>
                <m:sSubPr>
                  <m:ctrlPr>
                    <w:ins w:id="90" w:author="Liu xg" w:date="2021-06-12T20:51:00Z">
                      <w:rPr>
                        <w:rFonts w:ascii="Cambria Math" w:hAnsi="Cambria Math"/>
                        <w:i/>
                      </w:rPr>
                    </w:ins>
                  </m:ctrlPr>
                </m:sSubPr>
                <m:e>
                  <m:r>
                    <w:ins w:id="91" w:author="Liu xg" w:date="2021-06-12T20:51:00Z">
                      <w:rPr>
                        <w:rFonts w:ascii="Cambria Math" w:hAnsi="Cambria Math"/>
                      </w:rPr>
                      <m:t>S</m:t>
                    </w:ins>
                  </m:r>
                </m:e>
                <m:sub>
                  <m:r>
                    <w:ins w:id="92" w:author="Liu xg" w:date="2021-06-12T20:51:00Z">
                      <w:rPr>
                        <w:rFonts w:ascii="Cambria Math" w:hAnsi="Cambria Math" w:hint="eastAsia"/>
                      </w:rPr>
                      <m:t>g</m:t>
                    </w:ins>
                  </m:r>
                </m:sub>
              </m:sSub>
            </m:den>
          </m:f>
          <m:r>
            <w:ins w:id="93" w:author="Liu xg" w:date="2021-06-12T20:51:00Z">
              <w:rPr>
                <w:rFonts w:ascii="Cambria Math" w:hAnsi="Cambria Math"/>
              </w:rPr>
              <m:t>*</m:t>
            </w:ins>
          </m:r>
          <m:sSub>
            <m:sSubPr>
              <m:ctrlPr>
                <w:ins w:id="94" w:author="Liu xg" w:date="2021-06-12T20:51:00Z">
                  <w:rPr>
                    <w:rFonts w:ascii="Cambria Math" w:hAnsi="Cambria Math"/>
                    <w:i/>
                  </w:rPr>
                </w:ins>
              </m:ctrlPr>
            </m:sSubPr>
            <m:e>
              <m:r>
                <w:ins w:id="95" w:author="Liu xg" w:date="2021-06-12T20:51:00Z">
                  <w:rPr>
                    <w:rFonts w:ascii="Cambria Math" w:hAnsi="Cambria Math"/>
                  </w:rPr>
                  <m:t>N</m:t>
                </w:ins>
              </m:r>
            </m:e>
            <m:sub>
              <m:r>
                <w:ins w:id="96" w:author="Liu xg" w:date="2021-06-12T20:51:00Z">
                  <w:rPr>
                    <w:rFonts w:ascii="Cambria Math" w:hAnsi="Cambria Math"/>
                  </w:rPr>
                  <m:t>g</m:t>
                </w:ins>
              </m:r>
            </m:sub>
          </m:sSub>
          <m:r>
            <w:ins w:id="97" w:author="Liu xg" w:date="2021-06-12T20:51:00Z">
              <w:rPr>
                <w:rFonts w:ascii="Cambria Math" w:hAnsi="Cambria Math"/>
              </w:rPr>
              <m:t>+σ</m:t>
            </w:ins>
          </m:r>
        </m:oMath>
      </m:oMathPara>
    </w:p>
    <w:p w14:paraId="62FEA970" w14:textId="77777777" w:rsidR="003F0D33" w:rsidRPr="00E95665" w:rsidRDefault="003F0D33" w:rsidP="003F0D33">
      <w:pPr>
        <w:rPr>
          <w:ins w:id="98" w:author="Liu xg" w:date="2021-06-12T20:51:00Z"/>
        </w:rPr>
      </w:pPr>
      <w:ins w:id="99" w:author="Liu xg" w:date="2021-06-12T20:51:00Z">
        <w:r>
          <w:rPr>
            <w:rFonts w:hint="eastAsia"/>
          </w:rPr>
          <w:t>其中</w:t>
        </w:r>
      </w:ins>
      <m:oMath>
        <m:r>
          <w:ins w:id="100" w:author="Liu xg" w:date="2021-06-12T20:51:00Z">
            <w:rPr>
              <w:rFonts w:ascii="Cambria Math" w:hAnsi="Cambria Math"/>
            </w:rPr>
            <m:t>σ</m:t>
          </w:ins>
        </m:r>
      </m:oMath>
      <w:ins w:id="101" w:author="Liu xg" w:date="2021-06-12T20:51:00Z">
        <w:r w:rsidRPr="00DB209F">
          <w:rPr>
            <w:rFonts w:hint="eastAsia"/>
          </w:rPr>
          <w:t>是苹果</w:t>
        </w:r>
        <w:r w:rsidRPr="00E95665">
          <w:rPr>
            <w:rFonts w:hint="eastAsia"/>
          </w:rPr>
          <w:t>的最大增长</w:t>
        </w:r>
        <w:r w:rsidRPr="00585D6D">
          <w:rPr>
            <w:rFonts w:hint="eastAsia"/>
          </w:rPr>
          <w:t>率</w:t>
        </w:r>
        <w:r w:rsidRPr="004E1FC4">
          <w:rPr>
            <w:rFonts w:hint="eastAsia"/>
          </w:rPr>
          <w:t>，</w:t>
        </w:r>
      </w:ins>
      <m:oMath>
        <m:r>
          <w:ins w:id="102" w:author="Liu xg" w:date="2021-06-12T20:51:00Z">
            <w:rPr>
              <w:rFonts w:ascii="Cambria Math" w:hAnsi="Cambria Math"/>
            </w:rPr>
            <m:t>∆</m:t>
          </w:ins>
        </m:r>
        <m:sSub>
          <m:sSubPr>
            <m:ctrlPr>
              <w:ins w:id="103" w:author="Liu xg" w:date="2021-06-12T20:51:00Z">
                <w:rPr>
                  <w:rFonts w:ascii="Cambria Math" w:hAnsi="Cambria Math"/>
                  <w:i/>
                </w:rPr>
              </w:ins>
            </m:ctrlPr>
          </m:sSubPr>
          <m:e>
            <m:r>
              <w:ins w:id="104" w:author="Liu xg" w:date="2021-06-12T20:51:00Z">
                <w:rPr>
                  <w:rFonts w:ascii="Cambria Math" w:hAnsi="Cambria Math"/>
                </w:rPr>
                <m:t>S</m:t>
              </w:ins>
            </m:r>
          </m:e>
          <m:sub>
            <m:r>
              <w:ins w:id="105" w:author="Liu xg" w:date="2021-06-12T20:51:00Z">
                <w:rPr>
                  <w:rFonts w:ascii="Cambria Math" w:hAnsi="Cambria Math" w:hint="eastAsia"/>
                </w:rPr>
                <m:t>g</m:t>
              </w:ins>
            </m:r>
          </m:sub>
        </m:sSub>
      </m:oMath>
      <w:ins w:id="106" w:author="Liu xg" w:date="2021-06-12T20:51:00Z">
        <w:r w:rsidRPr="00DB209F">
          <w:rPr>
            <w:rFonts w:hint="eastAsia"/>
          </w:rPr>
          <w:t>是地图中垃圾区域的一半</w:t>
        </w:r>
        <w:r w:rsidRPr="00E95665">
          <w:rPr>
            <w:rFonts w:hint="eastAsia"/>
          </w:rPr>
          <w:t>大小。</w:t>
        </w:r>
      </w:ins>
    </w:p>
    <w:p w14:paraId="5EB72905" w14:textId="01A98554" w:rsidR="003F0D33" w:rsidRDefault="003F0D33" w:rsidP="003F0D33">
      <w:pPr>
        <w:rPr>
          <w:ins w:id="107" w:author="Liu xg" w:date="2021-06-12T20:51:00Z"/>
        </w:rPr>
      </w:pPr>
      <w:ins w:id="108" w:author="Liu xg" w:date="2021-06-12T20:51:00Z">
        <w:r w:rsidRPr="00585D6D">
          <w:rPr>
            <w:rFonts w:hint="eastAsia"/>
          </w:rPr>
          <w:t>在该困境</w:t>
        </w:r>
        <w:r>
          <w:rPr>
            <w:rFonts w:hint="eastAsia"/>
          </w:rPr>
          <w:t>任务</w:t>
        </w:r>
        <w:r w:rsidRPr="00585D6D">
          <w:rPr>
            <w:rFonts w:hint="eastAsia"/>
          </w:rPr>
          <w:t>中</w:t>
        </w:r>
        <w:r>
          <w:rPr>
            <w:rFonts w:hint="eastAsia"/>
          </w:rPr>
          <w:t>，</w:t>
        </w:r>
        <w:r w:rsidRPr="00585D6D">
          <w:rPr>
            <w:rFonts w:hint="eastAsia"/>
          </w:rPr>
          <w:t>多智能体</w:t>
        </w:r>
        <w:r>
          <w:rPr>
            <w:rFonts w:hint="eastAsia"/>
          </w:rPr>
          <w:t>仅能</w:t>
        </w:r>
      </w:ins>
      <w:ins w:id="109" w:author="Liu xg" w:date="2021-06-13T13:29:00Z">
        <w:r w:rsidR="00D437E7">
          <w:rPr>
            <w:rFonts w:hint="eastAsia"/>
          </w:rPr>
          <w:t>感知到自身信息与其周围有限视野内的情况，无法直接获得其他智能体的收益情况。</w:t>
        </w:r>
      </w:ins>
      <w:ins w:id="110" w:author="Liu xg" w:date="2021-06-12T20:51:00Z">
        <w:r>
          <w:rPr>
            <w:rFonts w:hint="eastAsia"/>
          </w:rPr>
          <w:t>最初</w:t>
        </w:r>
        <w:r w:rsidRPr="00DB209F">
          <w:rPr>
            <w:rFonts w:hint="eastAsia"/>
          </w:rPr>
          <w:t>Agents</w:t>
        </w:r>
        <w:r w:rsidRPr="00DB209F">
          <w:rPr>
            <w:rFonts w:hint="eastAsia"/>
          </w:rPr>
          <w:t>将被随机或</w:t>
        </w:r>
        <w:r>
          <w:rPr>
            <w:rFonts w:hint="eastAsia"/>
          </w:rPr>
          <w:t>人为</w:t>
        </w:r>
        <w:r w:rsidRPr="00E95665">
          <w:rPr>
            <w:rFonts w:hint="eastAsia"/>
          </w:rPr>
          <w:t>安置在环境</w:t>
        </w:r>
        <w:r w:rsidRPr="00585D6D">
          <w:rPr>
            <w:rFonts w:hint="eastAsia"/>
          </w:rPr>
          <w:t>中的垃圾区域和苹果区域</w:t>
        </w:r>
        <w:r>
          <w:rPr>
            <w:rFonts w:hint="eastAsia"/>
          </w:rPr>
          <w:t>，</w:t>
        </w:r>
        <w:r w:rsidRPr="00585D6D">
          <w:rPr>
            <w:rFonts w:hint="eastAsia"/>
          </w:rPr>
          <w:t>他们可以根据自身的需求通过采集苹果获得较高的收益</w:t>
        </w:r>
      </w:ins>
      <m:oMath>
        <m:sSub>
          <m:sSubPr>
            <m:ctrlPr>
              <w:ins w:id="111" w:author="Liu xg" w:date="2021-06-12T20:51:00Z">
                <w:rPr>
                  <w:rFonts w:ascii="Cambria Math" w:hAnsi="Cambria Math" w:cs="Times New Roman"/>
                  <w:i/>
                </w:rPr>
              </w:ins>
            </m:ctrlPr>
          </m:sSubPr>
          <m:e>
            <m:r>
              <w:ins w:id="112" w:author="Liu xg" w:date="2021-06-12T20:51:00Z">
                <w:rPr>
                  <w:rFonts w:ascii="Cambria Math" w:hAnsi="Cambria Math" w:cs="Times New Roman"/>
                </w:rPr>
                <m:t>r</m:t>
              </w:ins>
            </m:r>
          </m:e>
          <m:sub>
            <m:r>
              <w:ins w:id="113" w:author="Liu xg" w:date="2021-06-12T20:51:00Z">
                <w:rPr>
                  <w:rFonts w:ascii="Cambria Math" w:hAnsi="Cambria Math" w:cs="Times New Roman"/>
                </w:rPr>
                <m:t>a</m:t>
              </w:ins>
            </m:r>
          </m:sub>
        </m:sSub>
      </m:oMath>
      <w:ins w:id="114" w:author="Liu xg" w:date="2021-06-12T20:51:00Z">
        <w:r w:rsidRPr="00DB209F">
          <w:rPr>
            <w:rFonts w:hint="eastAsia"/>
          </w:rPr>
          <w:t>，或清理垃圾获得较低的收益</w:t>
        </w:r>
      </w:ins>
      <m:oMath>
        <m:sSub>
          <m:sSubPr>
            <m:ctrlPr>
              <w:ins w:id="115" w:author="Liu xg" w:date="2021-06-12T20:51:00Z">
                <w:rPr>
                  <w:rFonts w:ascii="Cambria Math" w:hAnsi="Cambria Math" w:cs="Times New Roman"/>
                  <w:i/>
                </w:rPr>
              </w:ins>
            </m:ctrlPr>
          </m:sSubPr>
          <m:e>
            <m:r>
              <w:ins w:id="116" w:author="Liu xg" w:date="2021-06-12T20:51:00Z">
                <w:rPr>
                  <w:rFonts w:ascii="Cambria Math" w:hAnsi="Cambria Math" w:cs="Times New Roman"/>
                </w:rPr>
                <m:t>r</m:t>
              </w:ins>
            </m:r>
          </m:e>
          <m:sub>
            <m:r>
              <w:ins w:id="117" w:author="Liu xg" w:date="2021-06-12T20:51:00Z">
                <w:rPr>
                  <w:rFonts w:ascii="Cambria Math" w:hAnsi="Cambria Math" w:cs="Times New Roman"/>
                </w:rPr>
                <m:t>g</m:t>
              </w:ins>
            </m:r>
          </m:sub>
        </m:sSub>
      </m:oMath>
      <w:ins w:id="118" w:author="Liu xg" w:date="2021-06-12T20:51:00Z">
        <w:r>
          <w:rPr>
            <w:rFonts w:hint="eastAsia"/>
          </w:rPr>
          <w:t>。</w:t>
        </w:r>
        <w:r w:rsidRPr="00585D6D">
          <w:rPr>
            <w:rFonts w:hint="eastAsia"/>
          </w:rPr>
          <w:t>每个</w:t>
        </w:r>
        <w:r w:rsidRPr="00585D6D">
          <w:rPr>
            <w:rFonts w:hint="eastAsia"/>
          </w:rPr>
          <w:t>episode</w:t>
        </w:r>
        <w:r w:rsidRPr="00585D6D">
          <w:rPr>
            <w:rFonts w:hint="eastAsia"/>
          </w:rPr>
          <w:t>任务中一个</w:t>
        </w:r>
        <w:r w:rsidRPr="00585D6D">
          <w:rPr>
            <w:rFonts w:hint="eastAsia"/>
          </w:rPr>
          <w:t>agent</w:t>
        </w:r>
        <w:r w:rsidRPr="00585D6D">
          <w:rPr>
            <w:rFonts w:hint="eastAsia"/>
          </w:rPr>
          <w:t>共执行</w:t>
        </w:r>
        <w:r w:rsidRPr="00585D6D">
          <w:t>1</w:t>
        </w:r>
        <w:r w:rsidRPr="004E1FC4">
          <w:t>00</w:t>
        </w:r>
        <w:r w:rsidRPr="00AE0AE5">
          <w:rPr>
            <w:rFonts w:hint="eastAsia"/>
          </w:rPr>
          <w:t>步动作</w:t>
        </w:r>
        <w:r w:rsidRPr="005D0625">
          <w:rPr>
            <w:rFonts w:hint="eastAsia"/>
          </w:rPr>
          <w:t>，</w:t>
        </w:r>
        <w:r w:rsidRPr="000602A9">
          <w:rPr>
            <w:rFonts w:hint="eastAsia"/>
          </w:rPr>
          <w:t>然后重新</w:t>
        </w:r>
        <w:r w:rsidRPr="0018183C">
          <w:rPr>
            <w:rFonts w:hint="eastAsia"/>
          </w:rPr>
          <w:t>安置</w:t>
        </w:r>
        <w:r w:rsidRPr="0018183C">
          <w:rPr>
            <w:rFonts w:hint="eastAsia"/>
          </w:rPr>
          <w:t>Agents</w:t>
        </w:r>
        <w:r w:rsidRPr="0018183C">
          <w:rPr>
            <w:rFonts w:hint="eastAsia"/>
          </w:rPr>
          <w:t>的</w:t>
        </w:r>
        <w:r>
          <w:rPr>
            <w:rFonts w:hint="eastAsia"/>
          </w:rPr>
          <w:t>初始</w:t>
        </w:r>
        <w:r w:rsidRPr="0018183C">
          <w:rPr>
            <w:rFonts w:hint="eastAsia"/>
          </w:rPr>
          <w:t>位置，本文每组实验进行了</w:t>
        </w:r>
        <w:r w:rsidRPr="0018183C">
          <w:t>300</w:t>
        </w:r>
        <w:r w:rsidRPr="0018183C">
          <w:rPr>
            <w:rFonts w:hint="eastAsia"/>
          </w:rPr>
          <w:t>轮</w:t>
        </w:r>
        <w:r w:rsidRPr="0018183C">
          <w:rPr>
            <w:rFonts w:hint="eastAsia"/>
          </w:rPr>
          <w:t>episode</w:t>
        </w:r>
        <w:r w:rsidRPr="0018183C">
          <w:rPr>
            <w:rFonts w:hint="eastAsia"/>
          </w:rPr>
          <w:t>任务。</w:t>
        </w:r>
      </w:ins>
    </w:p>
    <w:p w14:paraId="33AD7DE8" w14:textId="77777777" w:rsidR="003F0D33" w:rsidRDefault="003F0D33" w:rsidP="003F0D33">
      <w:pPr>
        <w:rPr>
          <w:ins w:id="119" w:author="Liu xg" w:date="2021-06-12T20:51:00Z"/>
          <w:rFonts w:ascii="宋体" w:hAnsi="宋体"/>
        </w:rPr>
      </w:pPr>
      <w:ins w:id="120" w:author="Liu xg" w:date="2021-06-12T20:51:00Z">
        <w:r>
          <w:rPr>
            <w:rFonts w:hint="eastAsia"/>
          </w:rPr>
          <w:t>该决策任务的困境如下，多智能体如果都有较高的收益目标，那么个体都会尽可能采集苹果，这就导致环境中垃圾数量的过多增长但苹果数量仍不断减少，从而导致集体无法获得长期的收益。任务中规定，由于垃圾与苹果的生长并不平衡，因此多智能体在清理垃圾时会清理视野范围内所有的垃圾，采集苹果时只采集当前位置的苹果。集体的行为会使环境中苹果和垃圾的数量发生变化，只有保证环境中资源的平衡增长才能使集体收益最大化</w:t>
        </w:r>
        <w:r>
          <w:rPr>
            <w:rFonts w:ascii="宋体" w:hAnsi="宋体" w:hint="eastAsia"/>
          </w:rPr>
          <w:t>。</w:t>
        </w:r>
      </w:ins>
    </w:p>
    <w:p w14:paraId="21C40600" w14:textId="77777777" w:rsidR="003F0D33" w:rsidRPr="00BC5410" w:rsidRDefault="003F0D33" w:rsidP="003F0D33">
      <w:pPr>
        <w:rPr>
          <w:ins w:id="121" w:author="Liu xg" w:date="2021-06-12T20:51:00Z"/>
        </w:rPr>
      </w:pPr>
      <w:ins w:id="122" w:author="Liu xg" w:date="2021-06-12T20:51:00Z">
        <w:r>
          <w:rPr>
            <w:rFonts w:hint="eastAsia"/>
          </w:rPr>
          <w:t>当多智能体都有较低的收益目标，显然个体都不会有过多的探索行为，仍然会使团体的长期收益下降，因此需要多智能体之间存在差异，既有较低收益目标的个体又存在探索性较强收益目标较高的个体，才能够保证环境资源的稳定生长，进而得到较高的团体收益。</w:t>
        </w:r>
      </w:ins>
    </w:p>
    <w:p w14:paraId="7826E3DF" w14:textId="77777777" w:rsidR="003F0D33" w:rsidRPr="00032CC2" w:rsidRDefault="003F0D33" w:rsidP="003F0D33">
      <w:pPr>
        <w:rPr>
          <w:ins w:id="123" w:author="Liu xg" w:date="2021-06-12T20:51:00Z"/>
        </w:rPr>
      </w:pPr>
    </w:p>
    <w:p w14:paraId="0700D2DC" w14:textId="77777777" w:rsidR="003F0D33" w:rsidRPr="00DB209F" w:rsidRDefault="003F0D33" w:rsidP="003F0D33">
      <w:pPr>
        <w:keepNext/>
        <w:jc w:val="center"/>
        <w:rPr>
          <w:ins w:id="124" w:author="Liu xg" w:date="2021-06-12T20:51:00Z"/>
        </w:rPr>
      </w:pPr>
      <w:ins w:id="125" w:author="Liu xg" w:date="2021-06-12T20:51:00Z">
        <w:r w:rsidRPr="00DB209F">
          <w:rPr>
            <w:noProof/>
          </w:rPr>
          <w:lastRenderedPageBreak/>
          <w:drawing>
            <wp:inline distT="0" distB="0" distL="0" distR="0" wp14:anchorId="07A8E6F2" wp14:editId="75B09353">
              <wp:extent cx="45792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ins>
    </w:p>
    <w:p w14:paraId="72A48A55" w14:textId="66805799" w:rsidR="00633B6A" w:rsidRPr="003F0D33" w:rsidRDefault="003F0D33" w:rsidP="003F0D33">
      <w:pPr>
        <w:pStyle w:val="ac"/>
        <w:jc w:val="center"/>
        <w:rPr>
          <w:rFonts w:ascii="Times New Roman" w:eastAsia="宋体" w:hAnsi="Times New Roman" w:hint="eastAsia"/>
          <w:sz w:val="18"/>
          <w:szCs w:val="18"/>
        </w:rPr>
      </w:pPr>
      <w:ins w:id="126" w:author="Liu xg" w:date="2021-06-12T20:51:00Z">
        <w:r w:rsidRPr="00D8195E">
          <w:rPr>
            <w:rFonts w:ascii="宋体" w:eastAsia="宋体" w:hAnsi="宋体"/>
          </w:rPr>
          <w:t xml:space="preserve">图 </w:t>
        </w:r>
        <w:r w:rsidRPr="00D8195E">
          <w:rPr>
            <w:rFonts w:ascii="Times New Roman" w:eastAsia="宋体" w:hAnsi="Times New Roman" w:cs="Times New Roman"/>
          </w:rPr>
          <w:fldChar w:fldCharType="begin"/>
        </w:r>
        <w:r w:rsidRPr="00D8195E">
          <w:rPr>
            <w:rFonts w:ascii="Times New Roman" w:eastAsia="宋体" w:hAnsi="Times New Roman" w:cs="Times New Roman"/>
          </w:rPr>
          <w:instrText xml:space="preserve"> SEQ </w:instrText>
        </w:r>
        <w:r w:rsidRPr="00D8195E">
          <w:rPr>
            <w:rFonts w:ascii="Times New Roman" w:eastAsia="宋体" w:hAnsi="Times New Roman" w:cs="Times New Roman"/>
          </w:rPr>
          <w:instrText>图</w:instrText>
        </w:r>
        <w:r w:rsidRPr="00D8195E">
          <w:rPr>
            <w:rFonts w:ascii="Times New Roman" w:eastAsia="宋体" w:hAnsi="Times New Roman" w:cs="Times New Roman"/>
          </w:rPr>
          <w:instrText xml:space="preserve"> \* ARABIC </w:instrText>
        </w:r>
        <w:r w:rsidRPr="00D8195E">
          <w:rPr>
            <w:rFonts w:ascii="Times New Roman" w:eastAsia="宋体" w:hAnsi="Times New Roman" w:cs="Times New Roman"/>
          </w:rPr>
          <w:fldChar w:fldCharType="separate"/>
        </w:r>
      </w:ins>
      <w:ins w:id="127" w:author="Liu xg" w:date="2021-06-14T22:38:00Z">
        <w:r w:rsidR="00D22973">
          <w:rPr>
            <w:rFonts w:ascii="Times New Roman" w:eastAsia="宋体" w:hAnsi="Times New Roman" w:cs="Times New Roman"/>
            <w:noProof/>
          </w:rPr>
          <w:t>1</w:t>
        </w:r>
      </w:ins>
      <w:ins w:id="128" w:author="Liu xg" w:date="2021-06-12T20:51:00Z">
        <w:r w:rsidRPr="00D8195E">
          <w:rPr>
            <w:rFonts w:ascii="Times New Roman" w:eastAsia="宋体" w:hAnsi="Times New Roman" w:cs="Times New Roman"/>
          </w:rPr>
          <w:fldChar w:fldCharType="end"/>
        </w:r>
        <w:r w:rsidRPr="00D8195E">
          <w:rPr>
            <w:rFonts w:ascii="Times New Roman" w:eastAsia="宋体" w:hAnsi="Times New Roman" w:cs="Times New Roman"/>
          </w:rPr>
          <w:t>.</w:t>
        </w:r>
        <w:r>
          <w:rPr>
            <w:rFonts w:ascii="Times New Roman" w:eastAsia="宋体" w:hAnsi="Times New Roman"/>
            <w:sz w:val="18"/>
            <w:szCs w:val="18"/>
          </w:rPr>
          <w:t xml:space="preserve"> </w:t>
        </w:r>
        <w:r w:rsidRPr="0018183C">
          <w:rPr>
            <w:rFonts w:ascii="Times New Roman" w:eastAsia="宋体" w:hAnsi="Times New Roman" w:hint="eastAsia"/>
            <w:sz w:val="18"/>
            <w:szCs w:val="18"/>
          </w:rPr>
          <w:t>游戏地图</w:t>
        </w:r>
      </w:ins>
    </w:p>
    <w:p w14:paraId="3FC61549" w14:textId="149A5A52" w:rsidR="003C0947" w:rsidRDefault="00E22876" w:rsidP="003C0947">
      <w:pPr>
        <w:pStyle w:val="3"/>
      </w:pPr>
      <w:r>
        <w:t>3</w:t>
      </w:r>
      <w:r w:rsidR="003C0947">
        <w:t xml:space="preserve">.4 </w:t>
      </w:r>
      <w:r w:rsidR="003C0947">
        <w:rPr>
          <w:rFonts w:hint="eastAsia"/>
        </w:rPr>
        <w:t>参数设置</w:t>
      </w:r>
    </w:p>
    <w:p w14:paraId="571037F6" w14:textId="77777777" w:rsidR="003F0D33" w:rsidRDefault="003F0D33" w:rsidP="003F0D33">
      <w:pPr>
        <w:rPr>
          <w:ins w:id="129" w:author="Liu xg" w:date="2021-06-12T20:51:00Z"/>
        </w:rPr>
      </w:pPr>
      <w:ins w:id="130" w:author="Liu xg" w:date="2021-06-12T20:51:00Z">
        <w:r>
          <w:rPr>
            <w:rFonts w:hint="eastAsia"/>
          </w:rPr>
          <w:t>本节介绍了环境与多智能体的参数属性，在实验部分通过调整多智能体的参数探究了影响多智能体形成合作并达到环境平衡的不同因素。</w:t>
        </w:r>
      </w:ins>
    </w:p>
    <w:p w14:paraId="243FC491" w14:textId="77777777" w:rsidR="003F0D33" w:rsidRPr="005D6062" w:rsidRDefault="003F0D33" w:rsidP="003F0D33">
      <w:pPr>
        <w:jc w:val="center"/>
        <w:rPr>
          <w:ins w:id="131" w:author="Liu xg" w:date="2021-06-12T20:51:00Z"/>
        </w:rPr>
      </w:pPr>
      <w:ins w:id="132" w:author="Liu xg" w:date="2021-06-12T20:51:00Z">
        <w:r>
          <w:rPr>
            <w:rFonts w:hint="eastAsia"/>
          </w:rPr>
          <w:t>表</w:t>
        </w:r>
        <w:r>
          <w:rPr>
            <w:rFonts w:hint="eastAsia"/>
          </w:rPr>
          <w:t>1</w:t>
        </w:r>
        <w:r>
          <w:t xml:space="preserve"> </w:t>
        </w:r>
        <w:r>
          <w:rPr>
            <w:rFonts w:hint="eastAsia"/>
          </w:rPr>
          <w:t>参数</w:t>
        </w:r>
      </w:ins>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14:paraId="545CE050" w14:textId="77777777" w:rsidTr="001F07C0">
        <w:trPr>
          <w:trHeight w:val="320"/>
          <w:jc w:val="center"/>
          <w:ins w:id="133" w:author="Liu xg" w:date="2021-06-12T20:51:00Z"/>
        </w:trPr>
        <w:tc>
          <w:tcPr>
            <w:tcW w:w="2071" w:type="dxa"/>
            <w:tcBorders>
              <w:top w:val="single" w:sz="8" w:space="0" w:color="auto"/>
              <w:bottom w:val="single" w:sz="8" w:space="0" w:color="auto"/>
              <w:right w:val="nil"/>
            </w:tcBorders>
          </w:tcPr>
          <w:p w14:paraId="3D64AD3E" w14:textId="77777777" w:rsidR="003F0D33" w:rsidRPr="00432458" w:rsidRDefault="003F0D33" w:rsidP="001F07C0">
            <w:pPr>
              <w:jc w:val="left"/>
              <w:rPr>
                <w:ins w:id="134" w:author="Liu xg" w:date="2021-06-12T20:51:00Z"/>
                <w:b/>
                <w:bCs/>
              </w:rPr>
            </w:pPr>
            <w:ins w:id="135" w:author="Liu xg" w:date="2021-06-12T20:51:00Z">
              <w:r>
                <w:rPr>
                  <w:rFonts w:hint="eastAsia"/>
                  <w:b/>
                  <w:bCs/>
                </w:rPr>
                <w:t>参数名称</w:t>
              </w:r>
            </w:ins>
          </w:p>
        </w:tc>
        <w:tc>
          <w:tcPr>
            <w:tcW w:w="2071" w:type="dxa"/>
            <w:tcBorders>
              <w:top w:val="single" w:sz="8" w:space="0" w:color="auto"/>
              <w:left w:val="nil"/>
              <w:bottom w:val="single" w:sz="8" w:space="0" w:color="auto"/>
            </w:tcBorders>
          </w:tcPr>
          <w:p w14:paraId="5A56F0B3" w14:textId="77777777" w:rsidR="003F0D33" w:rsidRPr="00432458" w:rsidRDefault="003F0D33" w:rsidP="001F07C0">
            <w:pPr>
              <w:jc w:val="left"/>
              <w:rPr>
                <w:ins w:id="136" w:author="Liu xg" w:date="2021-06-12T20:51:00Z"/>
                <w:b/>
                <w:bCs/>
              </w:rPr>
            </w:pPr>
            <w:ins w:id="137" w:author="Liu xg" w:date="2021-06-12T20:51:00Z">
              <w:r w:rsidRPr="00432458">
                <w:rPr>
                  <w:rFonts w:hint="eastAsia"/>
                  <w:b/>
                  <w:bCs/>
                </w:rPr>
                <w:t>描述</w:t>
              </w:r>
            </w:ins>
          </w:p>
        </w:tc>
      </w:tr>
      <w:tr w:rsidR="003F0D33" w14:paraId="133B6544" w14:textId="77777777" w:rsidTr="001F07C0">
        <w:trPr>
          <w:trHeight w:val="316"/>
          <w:jc w:val="center"/>
          <w:ins w:id="138" w:author="Liu xg" w:date="2021-06-12T20:51:00Z"/>
        </w:trPr>
        <w:tc>
          <w:tcPr>
            <w:tcW w:w="2071" w:type="dxa"/>
            <w:tcBorders>
              <w:top w:val="single" w:sz="8" w:space="0" w:color="auto"/>
              <w:bottom w:val="nil"/>
              <w:right w:val="nil"/>
            </w:tcBorders>
          </w:tcPr>
          <w:p w14:paraId="0A163C60" w14:textId="77777777" w:rsidR="003F0D33" w:rsidRPr="00432458" w:rsidRDefault="003F0D33" w:rsidP="001F07C0">
            <w:pPr>
              <w:jc w:val="center"/>
              <w:rPr>
                <w:ins w:id="139" w:author="Liu xg" w:date="2021-06-12T20:51:00Z"/>
              </w:rPr>
            </w:pPr>
            <m:oMathPara>
              <m:oMathParaPr>
                <m:jc m:val="left"/>
              </m:oMathParaPr>
              <m:oMath>
                <m:sSub>
                  <m:sSubPr>
                    <m:ctrlPr>
                      <w:ins w:id="140" w:author="Liu xg" w:date="2021-06-12T20:51:00Z">
                        <w:rPr>
                          <w:rFonts w:ascii="Cambria Math" w:hAnsi="Cambria Math"/>
                          <w:i/>
                        </w:rPr>
                      </w:ins>
                    </m:ctrlPr>
                  </m:sSubPr>
                  <m:e>
                    <m:r>
                      <w:ins w:id="141" w:author="Liu xg" w:date="2021-06-12T20:51:00Z">
                        <w:rPr>
                          <w:rFonts w:ascii="Cambria Math" w:hAnsi="Cambria Math"/>
                        </w:rPr>
                        <m:t>δ</m:t>
                      </w:ins>
                    </m:r>
                  </m:e>
                  <m:sub>
                    <m:r>
                      <w:ins w:id="142" w:author="Liu xg" w:date="2021-06-12T20:51:00Z">
                        <w:rPr>
                          <w:rFonts w:ascii="Cambria Math" w:hAnsi="Cambria Math"/>
                        </w:rPr>
                        <m:t>g</m:t>
                      </w:ins>
                    </m:r>
                  </m:sub>
                </m:sSub>
              </m:oMath>
            </m:oMathPara>
          </w:p>
        </w:tc>
        <w:tc>
          <w:tcPr>
            <w:tcW w:w="2071" w:type="dxa"/>
            <w:tcBorders>
              <w:top w:val="single" w:sz="8" w:space="0" w:color="auto"/>
              <w:left w:val="nil"/>
              <w:bottom w:val="nil"/>
            </w:tcBorders>
          </w:tcPr>
          <w:p w14:paraId="1216E427" w14:textId="77777777" w:rsidR="003F0D33" w:rsidRDefault="003F0D33" w:rsidP="001F07C0">
            <w:pPr>
              <w:jc w:val="left"/>
              <w:rPr>
                <w:ins w:id="143" w:author="Liu xg" w:date="2021-06-12T20:51:00Z"/>
              </w:rPr>
            </w:pPr>
            <w:ins w:id="144" w:author="Liu xg" w:date="2021-06-12T20:51:00Z">
              <w:r>
                <w:rPr>
                  <w:rFonts w:hint="eastAsia"/>
                </w:rPr>
                <w:t>垃圾增长率</w:t>
              </w:r>
            </w:ins>
          </w:p>
        </w:tc>
      </w:tr>
      <w:tr w:rsidR="003F0D33" w14:paraId="21698108" w14:textId="77777777" w:rsidTr="001F07C0">
        <w:trPr>
          <w:trHeight w:val="320"/>
          <w:jc w:val="center"/>
          <w:ins w:id="145" w:author="Liu xg" w:date="2021-06-12T20:51:00Z"/>
        </w:trPr>
        <w:tc>
          <w:tcPr>
            <w:tcW w:w="2071" w:type="dxa"/>
            <w:tcBorders>
              <w:top w:val="nil"/>
              <w:bottom w:val="nil"/>
              <w:right w:val="nil"/>
            </w:tcBorders>
          </w:tcPr>
          <w:p w14:paraId="68A8A4E9" w14:textId="77777777" w:rsidR="003F0D33" w:rsidRPr="00432458" w:rsidRDefault="003F0D33" w:rsidP="001F07C0">
            <w:pPr>
              <w:jc w:val="center"/>
              <w:rPr>
                <w:ins w:id="146" w:author="Liu xg" w:date="2021-06-12T20:51:00Z"/>
              </w:rPr>
            </w:pPr>
            <m:oMathPara>
              <m:oMathParaPr>
                <m:jc m:val="left"/>
              </m:oMathParaPr>
              <m:oMath>
                <m:sSub>
                  <m:sSubPr>
                    <m:ctrlPr>
                      <w:ins w:id="147" w:author="Liu xg" w:date="2021-06-12T20:51:00Z">
                        <w:rPr>
                          <w:rFonts w:ascii="Cambria Math" w:hAnsi="Cambria Math"/>
                          <w:i/>
                        </w:rPr>
                      </w:ins>
                    </m:ctrlPr>
                  </m:sSubPr>
                  <m:e>
                    <m:r>
                      <w:ins w:id="148" w:author="Liu xg" w:date="2021-06-12T20:51:00Z">
                        <w:rPr>
                          <w:rFonts w:ascii="Cambria Math" w:hAnsi="Cambria Math"/>
                        </w:rPr>
                        <m:t>N</m:t>
                      </w:ins>
                    </m:r>
                  </m:e>
                  <m:sub>
                    <m:r>
                      <w:ins w:id="149" w:author="Liu xg" w:date="2021-06-12T20:51:00Z">
                        <w:rPr>
                          <w:rFonts w:ascii="Cambria Math" w:hAnsi="Cambria Math"/>
                        </w:rPr>
                        <m:t>g</m:t>
                      </w:ins>
                    </m:r>
                  </m:sub>
                </m:sSub>
              </m:oMath>
            </m:oMathPara>
          </w:p>
        </w:tc>
        <w:tc>
          <w:tcPr>
            <w:tcW w:w="2071" w:type="dxa"/>
            <w:tcBorders>
              <w:top w:val="nil"/>
              <w:left w:val="nil"/>
              <w:bottom w:val="nil"/>
            </w:tcBorders>
          </w:tcPr>
          <w:p w14:paraId="28CB7C3A" w14:textId="77777777" w:rsidR="003F0D33" w:rsidRDefault="003F0D33" w:rsidP="001F07C0">
            <w:pPr>
              <w:jc w:val="left"/>
              <w:rPr>
                <w:ins w:id="150" w:author="Liu xg" w:date="2021-06-12T20:51:00Z"/>
              </w:rPr>
            </w:pPr>
            <w:ins w:id="151" w:author="Liu xg" w:date="2021-06-12T20:51:00Z">
              <w:r>
                <w:rPr>
                  <w:rFonts w:hint="eastAsia"/>
                </w:rPr>
                <w:t>环境中垃圾的数量</w:t>
              </w:r>
            </w:ins>
          </w:p>
        </w:tc>
      </w:tr>
      <w:tr w:rsidR="003F0D33" w14:paraId="0622BAF2" w14:textId="77777777" w:rsidTr="001F07C0">
        <w:trPr>
          <w:trHeight w:val="320"/>
          <w:jc w:val="center"/>
          <w:ins w:id="152" w:author="Liu xg" w:date="2021-06-12T20:51:00Z"/>
        </w:trPr>
        <w:tc>
          <w:tcPr>
            <w:tcW w:w="2071" w:type="dxa"/>
            <w:tcBorders>
              <w:top w:val="nil"/>
              <w:bottom w:val="nil"/>
              <w:right w:val="nil"/>
            </w:tcBorders>
          </w:tcPr>
          <w:p w14:paraId="6787E014" w14:textId="77777777" w:rsidR="003F0D33" w:rsidRPr="000D74D1" w:rsidRDefault="003F0D33" w:rsidP="001F07C0">
            <w:pPr>
              <w:jc w:val="center"/>
              <w:rPr>
                <w:ins w:id="153" w:author="Liu xg" w:date="2021-06-12T20:51:00Z"/>
                <w:rFonts w:cs="Times New Roman"/>
              </w:rPr>
            </w:pPr>
            <m:oMathPara>
              <m:oMathParaPr>
                <m:jc m:val="left"/>
              </m:oMathParaPr>
              <m:oMath>
                <m:sSub>
                  <m:sSubPr>
                    <m:ctrlPr>
                      <w:ins w:id="154" w:author="Liu xg" w:date="2021-06-12T20:51:00Z">
                        <w:rPr>
                          <w:rFonts w:ascii="Cambria Math" w:hAnsi="Cambria Math" w:cs="Times New Roman"/>
                          <w:i/>
                        </w:rPr>
                      </w:ins>
                    </m:ctrlPr>
                  </m:sSubPr>
                  <m:e>
                    <m:r>
                      <w:ins w:id="155" w:author="Liu xg" w:date="2021-06-12T20:51:00Z">
                        <w:rPr>
                          <w:rFonts w:ascii="Cambria Math" w:hAnsi="Cambria Math" w:cs="Times New Roman"/>
                        </w:rPr>
                        <m:t>r</m:t>
                      </w:ins>
                    </m:r>
                  </m:e>
                  <m:sub>
                    <m:r>
                      <w:ins w:id="156" w:author="Liu xg" w:date="2021-06-12T20:51:00Z">
                        <w:rPr>
                          <w:rFonts w:ascii="Cambria Math" w:hAnsi="Cambria Math" w:cs="Times New Roman"/>
                        </w:rPr>
                        <m:t>g</m:t>
                      </w:ins>
                    </m:r>
                  </m:sub>
                </m:sSub>
              </m:oMath>
            </m:oMathPara>
          </w:p>
        </w:tc>
        <w:tc>
          <w:tcPr>
            <w:tcW w:w="2071" w:type="dxa"/>
            <w:tcBorders>
              <w:top w:val="nil"/>
              <w:left w:val="nil"/>
              <w:bottom w:val="nil"/>
            </w:tcBorders>
          </w:tcPr>
          <w:p w14:paraId="62AC46BD" w14:textId="77777777" w:rsidR="003F0D33" w:rsidRDefault="003F0D33" w:rsidP="001F07C0">
            <w:pPr>
              <w:jc w:val="left"/>
              <w:rPr>
                <w:ins w:id="157" w:author="Liu xg" w:date="2021-06-12T20:51:00Z"/>
              </w:rPr>
            </w:pPr>
            <w:ins w:id="158" w:author="Liu xg" w:date="2021-06-12T20:51:00Z">
              <w:r>
                <w:rPr>
                  <w:rFonts w:hint="eastAsia"/>
                </w:rPr>
                <w:t>采集垃圾的奖励</w:t>
              </w:r>
            </w:ins>
          </w:p>
        </w:tc>
      </w:tr>
      <w:tr w:rsidR="003F0D33" w14:paraId="6921E80C" w14:textId="77777777" w:rsidTr="001F07C0">
        <w:trPr>
          <w:trHeight w:val="320"/>
          <w:jc w:val="center"/>
          <w:ins w:id="159" w:author="Liu xg" w:date="2021-06-12T20:51:00Z"/>
        </w:trPr>
        <w:tc>
          <w:tcPr>
            <w:tcW w:w="2071" w:type="dxa"/>
            <w:tcBorders>
              <w:top w:val="nil"/>
              <w:bottom w:val="nil"/>
              <w:right w:val="nil"/>
            </w:tcBorders>
          </w:tcPr>
          <w:p w14:paraId="7D6A9A2C" w14:textId="77777777" w:rsidR="003F0D33" w:rsidRPr="00432458" w:rsidRDefault="003F0D33" w:rsidP="001F07C0">
            <w:pPr>
              <w:jc w:val="center"/>
              <w:rPr>
                <w:ins w:id="160" w:author="Liu xg" w:date="2021-06-12T20:51:00Z"/>
                <w:rFonts w:cs="Times New Roman"/>
              </w:rPr>
            </w:pPr>
            <m:oMathPara>
              <m:oMathParaPr>
                <m:jc m:val="left"/>
              </m:oMathParaPr>
              <m:oMath>
                <m:sSub>
                  <m:sSubPr>
                    <m:ctrlPr>
                      <w:ins w:id="161" w:author="Liu xg" w:date="2021-06-12T20:51:00Z">
                        <w:rPr>
                          <w:rFonts w:ascii="Cambria Math" w:hAnsi="Cambria Math"/>
                          <w:i/>
                        </w:rPr>
                      </w:ins>
                    </m:ctrlPr>
                  </m:sSubPr>
                  <m:e>
                    <m:r>
                      <w:ins w:id="162" w:author="Liu xg" w:date="2021-06-12T20:51:00Z">
                        <w:rPr>
                          <w:rFonts w:ascii="Cambria Math" w:hAnsi="Cambria Math"/>
                        </w:rPr>
                        <m:t>δ</m:t>
                      </w:ins>
                    </m:r>
                  </m:e>
                  <m:sub>
                    <m:r>
                      <w:ins w:id="163" w:author="Liu xg" w:date="2021-06-12T20:51:00Z">
                        <w:rPr>
                          <w:rFonts w:ascii="Cambria Math" w:hAnsi="Cambria Math" w:hint="eastAsia"/>
                        </w:rPr>
                        <m:t>a</m:t>
                      </w:ins>
                    </m:r>
                  </m:sub>
                </m:sSub>
              </m:oMath>
            </m:oMathPara>
          </w:p>
        </w:tc>
        <w:tc>
          <w:tcPr>
            <w:tcW w:w="2071" w:type="dxa"/>
            <w:tcBorders>
              <w:top w:val="nil"/>
              <w:left w:val="nil"/>
              <w:bottom w:val="nil"/>
            </w:tcBorders>
          </w:tcPr>
          <w:p w14:paraId="7DA97607" w14:textId="77777777" w:rsidR="003F0D33" w:rsidRDefault="003F0D33" w:rsidP="001F07C0">
            <w:pPr>
              <w:jc w:val="left"/>
              <w:rPr>
                <w:ins w:id="164" w:author="Liu xg" w:date="2021-06-12T20:51:00Z"/>
              </w:rPr>
            </w:pPr>
            <w:ins w:id="165" w:author="Liu xg" w:date="2021-06-12T20:51:00Z">
              <w:r>
                <w:rPr>
                  <w:rFonts w:hint="eastAsia"/>
                </w:rPr>
                <w:t>苹果增长率</w:t>
              </w:r>
            </w:ins>
          </w:p>
        </w:tc>
      </w:tr>
      <w:tr w:rsidR="003F0D33" w14:paraId="4A342BEC" w14:textId="77777777" w:rsidTr="001F07C0">
        <w:trPr>
          <w:trHeight w:val="320"/>
          <w:jc w:val="center"/>
          <w:ins w:id="166" w:author="Liu xg" w:date="2021-06-12T20:51:00Z"/>
        </w:trPr>
        <w:tc>
          <w:tcPr>
            <w:tcW w:w="2071" w:type="dxa"/>
            <w:tcBorders>
              <w:top w:val="nil"/>
              <w:bottom w:val="nil"/>
              <w:right w:val="nil"/>
            </w:tcBorders>
          </w:tcPr>
          <w:p w14:paraId="54CFF7CA" w14:textId="77777777" w:rsidR="003F0D33" w:rsidRPr="00032CC2" w:rsidRDefault="003F0D33" w:rsidP="001F07C0">
            <w:pPr>
              <w:jc w:val="center"/>
              <w:rPr>
                <w:ins w:id="167" w:author="Liu xg" w:date="2021-06-12T20:51:00Z"/>
                <w:rFonts w:cs="Times New Roman"/>
              </w:rPr>
            </w:pPr>
            <m:oMathPara>
              <m:oMathParaPr>
                <m:jc m:val="left"/>
              </m:oMathParaPr>
              <m:oMath>
                <m:r>
                  <w:ins w:id="168" w:author="Liu xg" w:date="2021-06-12T20:51:00Z">
                    <w:rPr>
                      <w:rFonts w:ascii="Cambria Math" w:hAnsi="Cambria Math"/>
                    </w:rPr>
                    <m:t>σ</m:t>
                  </w:ins>
                </m:r>
              </m:oMath>
            </m:oMathPara>
          </w:p>
        </w:tc>
        <w:tc>
          <w:tcPr>
            <w:tcW w:w="2071" w:type="dxa"/>
            <w:tcBorders>
              <w:top w:val="nil"/>
              <w:left w:val="nil"/>
              <w:bottom w:val="nil"/>
            </w:tcBorders>
          </w:tcPr>
          <w:p w14:paraId="4961DBA5" w14:textId="77777777" w:rsidR="003F0D33" w:rsidRDefault="003F0D33" w:rsidP="001F07C0">
            <w:pPr>
              <w:jc w:val="left"/>
              <w:rPr>
                <w:ins w:id="169" w:author="Liu xg" w:date="2021-06-12T20:51:00Z"/>
              </w:rPr>
            </w:pPr>
            <w:ins w:id="170" w:author="Liu xg" w:date="2021-06-12T20:51:00Z">
              <w:r>
                <w:rPr>
                  <w:rFonts w:hint="eastAsia"/>
                </w:rPr>
                <w:t>苹果最大增长率</w:t>
              </w:r>
            </w:ins>
          </w:p>
        </w:tc>
      </w:tr>
      <w:tr w:rsidR="003F0D33" w14:paraId="2194623F" w14:textId="77777777" w:rsidTr="001F07C0">
        <w:trPr>
          <w:trHeight w:val="320"/>
          <w:jc w:val="center"/>
          <w:ins w:id="171" w:author="Liu xg" w:date="2021-06-12T20:51:00Z"/>
        </w:trPr>
        <w:tc>
          <w:tcPr>
            <w:tcW w:w="2071" w:type="dxa"/>
            <w:tcBorders>
              <w:top w:val="nil"/>
              <w:bottom w:val="nil"/>
              <w:right w:val="nil"/>
            </w:tcBorders>
          </w:tcPr>
          <w:p w14:paraId="4E85D48D" w14:textId="77777777" w:rsidR="003F0D33" w:rsidRPr="00432458" w:rsidRDefault="003F0D33" w:rsidP="001F07C0">
            <w:pPr>
              <w:jc w:val="left"/>
              <w:rPr>
                <w:ins w:id="172" w:author="Liu xg" w:date="2021-06-12T20:51:00Z"/>
                <w:rFonts w:cs="Times New Roman"/>
              </w:rPr>
            </w:pPr>
            <m:oMathPara>
              <m:oMathParaPr>
                <m:jc m:val="left"/>
              </m:oMathParaPr>
              <m:oMath>
                <m:sSub>
                  <m:sSubPr>
                    <m:ctrlPr>
                      <w:ins w:id="173" w:author="Liu xg" w:date="2021-06-12T20:51:00Z">
                        <w:rPr>
                          <w:rFonts w:ascii="Cambria Math" w:hAnsi="Cambria Math"/>
                          <w:i/>
                        </w:rPr>
                      </w:ins>
                    </m:ctrlPr>
                  </m:sSubPr>
                  <m:e>
                    <m:r>
                      <w:ins w:id="174" w:author="Liu xg" w:date="2021-06-12T20:51:00Z">
                        <w:rPr>
                          <w:rFonts w:ascii="Cambria Math" w:hAnsi="Cambria Math"/>
                        </w:rPr>
                        <m:t>N</m:t>
                      </w:ins>
                    </m:r>
                  </m:e>
                  <m:sub>
                    <m:r>
                      <w:ins w:id="175" w:author="Liu xg" w:date="2021-06-12T20:51:00Z">
                        <w:rPr>
                          <w:rFonts w:ascii="Cambria Math" w:hAnsi="Cambria Math"/>
                        </w:rPr>
                        <m:t>a</m:t>
                      </w:ins>
                    </m:r>
                  </m:sub>
                </m:sSub>
              </m:oMath>
            </m:oMathPara>
          </w:p>
        </w:tc>
        <w:tc>
          <w:tcPr>
            <w:tcW w:w="2071" w:type="dxa"/>
            <w:tcBorders>
              <w:top w:val="nil"/>
              <w:left w:val="nil"/>
              <w:bottom w:val="nil"/>
            </w:tcBorders>
          </w:tcPr>
          <w:p w14:paraId="7F37FA90" w14:textId="77777777" w:rsidR="003F0D33" w:rsidRDefault="003F0D33" w:rsidP="001F07C0">
            <w:pPr>
              <w:jc w:val="left"/>
              <w:rPr>
                <w:ins w:id="176" w:author="Liu xg" w:date="2021-06-12T20:51:00Z"/>
              </w:rPr>
            </w:pPr>
            <w:ins w:id="177" w:author="Liu xg" w:date="2021-06-12T20:51:00Z">
              <w:r>
                <w:rPr>
                  <w:rFonts w:hint="eastAsia"/>
                </w:rPr>
                <w:t>环境中苹果的数量</w:t>
              </w:r>
            </w:ins>
          </w:p>
        </w:tc>
      </w:tr>
      <w:tr w:rsidR="003F0D33" w14:paraId="3D855467" w14:textId="77777777" w:rsidTr="001F07C0">
        <w:trPr>
          <w:trHeight w:val="320"/>
          <w:jc w:val="center"/>
          <w:ins w:id="178" w:author="Liu xg" w:date="2021-06-12T20:51:00Z"/>
        </w:trPr>
        <w:tc>
          <w:tcPr>
            <w:tcW w:w="2071" w:type="dxa"/>
            <w:tcBorders>
              <w:top w:val="nil"/>
              <w:bottom w:val="nil"/>
              <w:right w:val="nil"/>
            </w:tcBorders>
          </w:tcPr>
          <w:p w14:paraId="5489CF25" w14:textId="77777777" w:rsidR="003F0D33" w:rsidRPr="00432458" w:rsidRDefault="003F0D33" w:rsidP="001F07C0">
            <w:pPr>
              <w:jc w:val="left"/>
              <w:rPr>
                <w:ins w:id="179" w:author="Liu xg" w:date="2021-06-12T20:51:00Z"/>
                <w:rFonts w:cs="Times New Roman"/>
              </w:rPr>
            </w:pPr>
            <m:oMathPara>
              <m:oMathParaPr>
                <m:jc m:val="left"/>
              </m:oMathParaPr>
              <m:oMath>
                <m:sSub>
                  <m:sSubPr>
                    <m:ctrlPr>
                      <w:ins w:id="180" w:author="Liu xg" w:date="2021-06-12T20:51:00Z">
                        <w:rPr>
                          <w:rFonts w:ascii="Cambria Math" w:hAnsi="Cambria Math" w:cs="Times New Roman"/>
                          <w:i/>
                        </w:rPr>
                      </w:ins>
                    </m:ctrlPr>
                  </m:sSubPr>
                  <m:e>
                    <m:r>
                      <w:ins w:id="181" w:author="Liu xg" w:date="2021-06-12T20:51:00Z">
                        <w:rPr>
                          <w:rFonts w:ascii="Cambria Math" w:hAnsi="Cambria Math" w:cs="Times New Roman"/>
                        </w:rPr>
                        <m:t>r</m:t>
                      </w:ins>
                    </m:r>
                  </m:e>
                  <m:sub>
                    <m:r>
                      <w:ins w:id="182" w:author="Liu xg" w:date="2021-06-12T20:51:00Z">
                        <w:rPr>
                          <w:rFonts w:ascii="Cambria Math" w:hAnsi="Cambria Math" w:cs="Times New Roman"/>
                        </w:rPr>
                        <m:t>a</m:t>
                      </w:ins>
                    </m:r>
                  </m:sub>
                </m:sSub>
              </m:oMath>
            </m:oMathPara>
          </w:p>
        </w:tc>
        <w:tc>
          <w:tcPr>
            <w:tcW w:w="2071" w:type="dxa"/>
            <w:tcBorders>
              <w:top w:val="nil"/>
              <w:left w:val="nil"/>
              <w:bottom w:val="nil"/>
            </w:tcBorders>
          </w:tcPr>
          <w:p w14:paraId="45DCAA7D" w14:textId="77777777" w:rsidR="003F0D33" w:rsidRDefault="003F0D33" w:rsidP="001F07C0">
            <w:pPr>
              <w:jc w:val="left"/>
              <w:rPr>
                <w:ins w:id="183" w:author="Liu xg" w:date="2021-06-12T20:51:00Z"/>
              </w:rPr>
            </w:pPr>
            <w:ins w:id="184" w:author="Liu xg" w:date="2021-06-12T20:51:00Z">
              <w:r>
                <w:rPr>
                  <w:rFonts w:hint="eastAsia"/>
                </w:rPr>
                <w:t>采集苹果的奖励</w:t>
              </w:r>
            </w:ins>
          </w:p>
        </w:tc>
      </w:tr>
      <w:tr w:rsidR="003F0D33" w14:paraId="225E0826" w14:textId="77777777" w:rsidTr="001F07C0">
        <w:trPr>
          <w:trHeight w:val="320"/>
          <w:jc w:val="center"/>
          <w:ins w:id="185" w:author="Liu xg" w:date="2021-06-12T20:51:00Z"/>
        </w:trPr>
        <w:tc>
          <w:tcPr>
            <w:tcW w:w="2071" w:type="dxa"/>
            <w:tcBorders>
              <w:top w:val="nil"/>
              <w:bottom w:val="nil"/>
              <w:right w:val="nil"/>
            </w:tcBorders>
          </w:tcPr>
          <w:p w14:paraId="3F03C8D6" w14:textId="77777777" w:rsidR="003F0D33" w:rsidRPr="00432458" w:rsidRDefault="003F0D33" w:rsidP="001F07C0">
            <w:pPr>
              <w:jc w:val="left"/>
              <w:rPr>
                <w:ins w:id="186" w:author="Liu xg" w:date="2021-06-12T20:51:00Z"/>
                <w:rFonts w:cs="Times New Roman"/>
              </w:rPr>
            </w:pPr>
            <m:oMathPara>
              <m:oMathParaPr>
                <m:jc m:val="left"/>
              </m:oMathParaPr>
              <m:oMath>
                <m:sSup>
                  <m:sSupPr>
                    <m:ctrlPr>
                      <w:ins w:id="187" w:author="Liu xg" w:date="2021-06-12T20:51:00Z">
                        <w:rPr>
                          <w:rFonts w:ascii="Cambria Math" w:hAnsi="Cambria Math"/>
                          <w:i/>
                        </w:rPr>
                      </w:ins>
                    </m:ctrlPr>
                  </m:sSupPr>
                  <m:e>
                    <m:acc>
                      <m:accPr>
                        <m:ctrlPr>
                          <w:ins w:id="188" w:author="Liu xg" w:date="2021-06-12T20:51:00Z">
                            <w:rPr>
                              <w:rFonts w:ascii="Cambria Math" w:hAnsi="Cambria Math"/>
                              <w:i/>
                            </w:rPr>
                          </w:ins>
                        </m:ctrlPr>
                      </m:accPr>
                      <m:e>
                        <m:r>
                          <w:ins w:id="189" w:author="Liu xg" w:date="2021-06-12T20:51:00Z">
                            <w:rPr>
                              <w:rFonts w:ascii="Cambria Math" w:hAnsi="Cambria Math"/>
                            </w:rPr>
                            <m:t>R</m:t>
                          </w:ins>
                        </m:r>
                      </m:e>
                    </m:acc>
                  </m:e>
                  <m:sup>
                    <m:r>
                      <w:ins w:id="190" w:author="Liu xg" w:date="2021-06-12T20:51:00Z">
                        <w:rPr>
                          <w:rFonts w:ascii="Cambria Math" w:hAnsi="Cambria Math"/>
                        </w:rPr>
                        <m:t>i</m:t>
                      </w:ins>
                    </m:r>
                  </m:sup>
                </m:sSup>
              </m:oMath>
            </m:oMathPara>
          </w:p>
        </w:tc>
        <w:tc>
          <w:tcPr>
            <w:tcW w:w="2071" w:type="dxa"/>
            <w:tcBorders>
              <w:top w:val="nil"/>
              <w:left w:val="nil"/>
              <w:bottom w:val="nil"/>
            </w:tcBorders>
          </w:tcPr>
          <w:p w14:paraId="0F3C9648" w14:textId="77777777" w:rsidR="003F0D33" w:rsidRDefault="003F0D33" w:rsidP="001F07C0">
            <w:pPr>
              <w:jc w:val="left"/>
              <w:rPr>
                <w:ins w:id="191" w:author="Liu xg" w:date="2021-06-12T20:51:00Z"/>
              </w:rPr>
            </w:pPr>
            <w:ins w:id="192" w:author="Liu xg" w:date="2021-06-12T20:51:00Z">
              <w:r>
                <w:rPr>
                  <w:rFonts w:hint="eastAsia"/>
                </w:rPr>
                <w:t>目标收益</w:t>
              </w:r>
            </w:ins>
          </w:p>
        </w:tc>
      </w:tr>
      <w:tr w:rsidR="003F0D33" w14:paraId="13E807A1" w14:textId="77777777" w:rsidTr="001F07C0">
        <w:trPr>
          <w:trHeight w:val="320"/>
          <w:jc w:val="center"/>
          <w:ins w:id="193" w:author="Liu xg" w:date="2021-06-12T20:51:00Z"/>
        </w:trPr>
        <w:tc>
          <w:tcPr>
            <w:tcW w:w="2071" w:type="dxa"/>
            <w:tcBorders>
              <w:top w:val="nil"/>
              <w:bottom w:val="nil"/>
              <w:right w:val="nil"/>
            </w:tcBorders>
          </w:tcPr>
          <w:p w14:paraId="0C6B51EE" w14:textId="77777777" w:rsidR="003F0D33" w:rsidRPr="00432458" w:rsidRDefault="003F0D33" w:rsidP="001F07C0">
            <w:pPr>
              <w:jc w:val="left"/>
              <w:rPr>
                <w:ins w:id="194" w:author="Liu xg" w:date="2021-06-12T20:51:00Z"/>
                <w:rFonts w:cs="Times New Roman"/>
              </w:rPr>
            </w:pPr>
            <m:oMathPara>
              <m:oMathParaPr>
                <m:jc m:val="left"/>
              </m:oMathParaPr>
              <m:oMath>
                <m:r>
                  <w:ins w:id="195" w:author="Liu xg" w:date="2021-06-12T20:51:00Z">
                    <w:rPr>
                      <w:rFonts w:ascii="Cambria Math" w:hAnsi="Cambria Math" w:cs="Times New Roman"/>
                    </w:rPr>
                    <m:t>τ</m:t>
                  </w:ins>
                </m:r>
              </m:oMath>
            </m:oMathPara>
          </w:p>
        </w:tc>
        <w:tc>
          <w:tcPr>
            <w:tcW w:w="2071" w:type="dxa"/>
            <w:tcBorders>
              <w:top w:val="nil"/>
              <w:left w:val="nil"/>
              <w:bottom w:val="nil"/>
            </w:tcBorders>
          </w:tcPr>
          <w:p w14:paraId="0C32CCD0" w14:textId="69807952" w:rsidR="003F0D33" w:rsidRDefault="00D97F75" w:rsidP="001F07C0">
            <w:pPr>
              <w:jc w:val="left"/>
              <w:rPr>
                <w:ins w:id="196" w:author="Liu xg" w:date="2021-06-12T20:51:00Z"/>
              </w:rPr>
            </w:pPr>
            <w:ins w:id="197" w:author="Liu xg" w:date="2021-06-12T21:00:00Z">
              <w:r>
                <w:rPr>
                  <w:rFonts w:hint="eastAsia"/>
                </w:rPr>
                <w:t>累积</w:t>
              </w:r>
            </w:ins>
            <w:ins w:id="198" w:author="Liu xg" w:date="2021-06-12T20:51:00Z">
              <w:r w:rsidR="003F0D33">
                <w:rPr>
                  <w:rFonts w:hint="eastAsia"/>
                </w:rPr>
                <w:t>收益长度</w:t>
              </w:r>
            </w:ins>
          </w:p>
        </w:tc>
      </w:tr>
      <w:tr w:rsidR="003F0D33" w14:paraId="012794DD" w14:textId="77777777" w:rsidTr="001F07C0">
        <w:trPr>
          <w:trHeight w:val="320"/>
          <w:jc w:val="center"/>
          <w:ins w:id="199" w:author="Liu xg" w:date="2021-06-12T20:51:00Z"/>
        </w:trPr>
        <w:tc>
          <w:tcPr>
            <w:tcW w:w="2071" w:type="dxa"/>
            <w:tcBorders>
              <w:top w:val="nil"/>
              <w:bottom w:val="nil"/>
              <w:right w:val="nil"/>
            </w:tcBorders>
          </w:tcPr>
          <w:p w14:paraId="47796A94" w14:textId="77777777" w:rsidR="003F0D33" w:rsidRPr="00432458" w:rsidRDefault="003F0D33" w:rsidP="001F07C0">
            <w:pPr>
              <w:jc w:val="left"/>
              <w:rPr>
                <w:ins w:id="200" w:author="Liu xg" w:date="2021-06-12T20:51:00Z"/>
                <w:rFonts w:cs="Times New Roman"/>
              </w:rPr>
            </w:pPr>
            <m:oMathPara>
              <m:oMathParaPr>
                <m:jc m:val="left"/>
              </m:oMathParaPr>
              <m:oMath>
                <m:sSup>
                  <m:sSupPr>
                    <m:ctrlPr>
                      <w:ins w:id="201" w:author="Liu xg" w:date="2021-06-12T20:51:00Z">
                        <w:rPr>
                          <w:rFonts w:ascii="Cambria Math" w:hAnsi="Cambria Math"/>
                          <w:i/>
                        </w:rPr>
                      </w:ins>
                    </m:ctrlPr>
                  </m:sSupPr>
                  <m:e>
                    <m:acc>
                      <m:accPr>
                        <m:chr m:val="̃"/>
                        <m:ctrlPr>
                          <w:ins w:id="202" w:author="Liu xg" w:date="2021-06-12T20:51:00Z">
                            <w:rPr>
                              <w:rFonts w:ascii="Cambria Math" w:hAnsi="Cambria Math"/>
                              <w:i/>
                            </w:rPr>
                          </w:ins>
                        </m:ctrlPr>
                      </m:accPr>
                      <m:e>
                        <m:r>
                          <w:ins w:id="203" w:author="Liu xg" w:date="2021-06-12T20:51:00Z">
                            <w:rPr>
                              <w:rFonts w:ascii="Cambria Math" w:hAnsi="Cambria Math"/>
                            </w:rPr>
                            <m:t>R</m:t>
                          </w:ins>
                        </m:r>
                      </m:e>
                    </m:acc>
                  </m:e>
                  <m:sup>
                    <m:r>
                      <w:ins w:id="204" w:author="Liu xg" w:date="2021-06-12T20:51:00Z">
                        <w:rPr>
                          <w:rFonts w:ascii="Cambria Math" w:hAnsi="Cambria Math"/>
                        </w:rPr>
                        <m:t>i</m:t>
                      </w:ins>
                    </m:r>
                  </m:sup>
                </m:sSup>
              </m:oMath>
            </m:oMathPara>
          </w:p>
        </w:tc>
        <w:tc>
          <w:tcPr>
            <w:tcW w:w="2071" w:type="dxa"/>
            <w:tcBorders>
              <w:top w:val="nil"/>
              <w:left w:val="nil"/>
              <w:bottom w:val="nil"/>
            </w:tcBorders>
          </w:tcPr>
          <w:p w14:paraId="17FA875C" w14:textId="2963F3D8" w:rsidR="003F0D33" w:rsidRDefault="00D97F75" w:rsidP="001F07C0">
            <w:pPr>
              <w:jc w:val="left"/>
              <w:rPr>
                <w:ins w:id="205" w:author="Liu xg" w:date="2021-06-12T20:51:00Z"/>
              </w:rPr>
            </w:pPr>
            <w:ins w:id="206" w:author="Liu xg" w:date="2021-06-12T21:00:00Z">
              <w:r>
                <w:rPr>
                  <w:rFonts w:hint="eastAsia"/>
                </w:rPr>
                <w:t>累积</w:t>
              </w:r>
            </w:ins>
            <w:ins w:id="207" w:author="Liu xg" w:date="2021-06-12T20:51:00Z">
              <w:r w:rsidR="003F0D33">
                <w:rPr>
                  <w:rFonts w:hint="eastAsia"/>
                </w:rPr>
                <w:t>收益</w:t>
              </w:r>
            </w:ins>
          </w:p>
        </w:tc>
      </w:tr>
      <w:tr w:rsidR="003F0D33" w14:paraId="4342D1A3" w14:textId="77777777" w:rsidTr="001F07C0">
        <w:trPr>
          <w:trHeight w:val="320"/>
          <w:jc w:val="center"/>
          <w:ins w:id="208" w:author="Liu xg" w:date="2021-06-12T20:51:00Z"/>
        </w:trPr>
        <w:tc>
          <w:tcPr>
            <w:tcW w:w="2071" w:type="dxa"/>
            <w:tcBorders>
              <w:top w:val="nil"/>
              <w:bottom w:val="single" w:sz="8" w:space="0" w:color="auto"/>
              <w:right w:val="nil"/>
            </w:tcBorders>
          </w:tcPr>
          <w:p w14:paraId="66869DDA" w14:textId="77777777" w:rsidR="003F0D33" w:rsidRPr="00267DB5" w:rsidRDefault="003F0D33" w:rsidP="001F07C0">
            <w:pPr>
              <w:jc w:val="left"/>
              <w:rPr>
                <w:ins w:id="209" w:author="Liu xg" w:date="2021-06-12T20:51:00Z"/>
                <w:rFonts w:cs="Times New Roman"/>
                <w:i/>
              </w:rPr>
            </w:pPr>
            <m:oMathPara>
              <m:oMathParaPr>
                <m:jc m:val="left"/>
              </m:oMathParaPr>
              <m:oMath>
                <m:sSup>
                  <m:sSupPr>
                    <m:ctrlPr>
                      <w:ins w:id="210" w:author="Liu xg" w:date="2021-06-12T20:51:00Z">
                        <w:rPr>
                          <w:rFonts w:ascii="Cambria Math" w:hAnsi="Cambria Math" w:cs="Times New Roman"/>
                          <w:i/>
                        </w:rPr>
                      </w:ins>
                    </m:ctrlPr>
                  </m:sSupPr>
                  <m:e>
                    <m:r>
                      <w:ins w:id="211" w:author="Liu xg" w:date="2021-06-12T20:51:00Z">
                        <w:rPr>
                          <w:rFonts w:ascii="Cambria Math" w:hAnsi="Cambria Math" w:cs="Times New Roman"/>
                        </w:rPr>
                        <m:t>M</m:t>
                      </w:ins>
                    </m:r>
                  </m:e>
                  <m:sup>
                    <m:r>
                      <w:ins w:id="212" w:author="Liu xg" w:date="2021-06-12T20:51:00Z">
                        <w:rPr>
                          <w:rFonts w:ascii="Cambria Math" w:hAnsi="Cambria Math" w:cs="Times New Roman"/>
                        </w:rPr>
                        <m:t>i</m:t>
                      </w:ins>
                    </m:r>
                  </m:sup>
                </m:sSup>
              </m:oMath>
            </m:oMathPara>
          </w:p>
        </w:tc>
        <w:tc>
          <w:tcPr>
            <w:tcW w:w="2071" w:type="dxa"/>
            <w:tcBorders>
              <w:top w:val="nil"/>
              <w:left w:val="nil"/>
              <w:bottom w:val="single" w:sz="8" w:space="0" w:color="auto"/>
            </w:tcBorders>
          </w:tcPr>
          <w:p w14:paraId="55629D8B" w14:textId="77777777" w:rsidR="003F0D33" w:rsidRDefault="003F0D33" w:rsidP="001F07C0">
            <w:pPr>
              <w:jc w:val="left"/>
              <w:rPr>
                <w:ins w:id="213" w:author="Liu xg" w:date="2021-06-12T20:51:00Z"/>
              </w:rPr>
            </w:pPr>
            <w:ins w:id="214" w:author="Liu xg" w:date="2021-06-12T20:51:00Z">
              <w:r>
                <w:rPr>
                  <w:rFonts w:hint="eastAsia"/>
                </w:rPr>
                <w:t>智能体的初始区域</w:t>
              </w:r>
            </w:ins>
          </w:p>
        </w:tc>
      </w:tr>
    </w:tbl>
    <w:p w14:paraId="4ECB3DD0" w14:textId="0087B75C" w:rsidR="003C0947" w:rsidRDefault="003C0947" w:rsidP="00633B6A"/>
    <w:p w14:paraId="3698B0D3" w14:textId="1B8E5D51" w:rsidR="00633B6A" w:rsidRPr="00295E6B" w:rsidRDefault="00E22876" w:rsidP="00295E6B">
      <w:pPr>
        <w:pStyle w:val="2"/>
      </w:pPr>
      <w:r>
        <w:t>4</w:t>
      </w:r>
      <w:r w:rsidR="00633B6A" w:rsidRPr="00295E6B">
        <w:t xml:space="preserve"> </w:t>
      </w:r>
      <w:r w:rsidR="00633B6A" w:rsidRPr="00295E6B">
        <w:rPr>
          <w:rFonts w:hint="eastAsia"/>
        </w:rPr>
        <w:t>结果</w:t>
      </w:r>
    </w:p>
    <w:p w14:paraId="7FEC5034" w14:textId="46998DDC" w:rsidR="00633B6A" w:rsidRDefault="00E22876" w:rsidP="00F74635">
      <w:pPr>
        <w:pStyle w:val="3"/>
      </w:pPr>
      <w:r>
        <w:t>4</w:t>
      </w:r>
      <w:r w:rsidR="00F74635">
        <w:t xml:space="preserve">.1 </w:t>
      </w:r>
      <w:r w:rsidR="00F74635">
        <w:rPr>
          <w:rFonts w:hint="eastAsia"/>
        </w:rPr>
        <w:t>目标收益</w:t>
      </w:r>
      <w:r w:rsidR="00295E6B">
        <w:rPr>
          <w:rFonts w:hint="eastAsia"/>
        </w:rPr>
        <w:t>的分布</w:t>
      </w:r>
    </w:p>
    <w:p w14:paraId="657786EF" w14:textId="11FB9436" w:rsidR="003F0D33" w:rsidRDefault="003F0D33" w:rsidP="003F0D33">
      <w:pPr>
        <w:rPr>
          <w:ins w:id="215" w:author="Liu xg" w:date="2021-06-12T20:53:00Z"/>
        </w:rPr>
      </w:pPr>
      <w:ins w:id="216" w:author="Liu xg" w:date="2021-06-12T20:52:00Z">
        <w:r>
          <w:rPr>
            <w:rFonts w:hint="eastAsia"/>
          </w:rPr>
          <w:t>探究个体目标收益的差异对合作的影响，在决策任务中放置了</w:t>
        </w:r>
        <w:r>
          <w:rPr>
            <w:rFonts w:hint="eastAsia"/>
          </w:rPr>
          <w:t>6</w:t>
        </w:r>
        <w:r>
          <w:rPr>
            <w:rFonts w:hint="eastAsia"/>
          </w:rPr>
          <w:t>个智能体</w:t>
        </w:r>
      </w:ins>
      <m:oMath>
        <m:r>
          <w:ins w:id="217" w:author="Liu xg" w:date="2021-06-12T20:52:00Z">
            <w:rPr>
              <w:rFonts w:ascii="Cambria Math" w:hAnsi="Cambria Math"/>
            </w:rPr>
            <m:t>A</m:t>
          </w:ins>
        </m:r>
        <m:r>
          <w:ins w:id="218" w:author="Liu xg" w:date="2021-06-12T20:52:00Z">
            <w:rPr>
              <w:rFonts w:ascii="Cambria Math" w:hAnsi="Cambria Math" w:hint="eastAsia"/>
            </w:rPr>
            <m:t>gen</m:t>
          </w:ins>
        </m:r>
        <m:sSub>
          <m:sSubPr>
            <m:ctrlPr>
              <w:ins w:id="219" w:author="Liu xg" w:date="2021-06-12T20:52:00Z">
                <w:rPr>
                  <w:rFonts w:ascii="Cambria Math" w:hAnsi="Cambria Math"/>
                  <w:i/>
                </w:rPr>
              </w:ins>
            </m:ctrlPr>
          </m:sSubPr>
          <m:e>
            <m:r>
              <w:ins w:id="220" w:author="Liu xg" w:date="2021-06-12T20:52:00Z">
                <w:rPr>
                  <w:rFonts w:ascii="Cambria Math" w:hAnsi="Cambria Math" w:hint="eastAsia"/>
                </w:rPr>
                <m:t>t</m:t>
              </w:ins>
            </m:r>
            <m:ctrlPr>
              <w:ins w:id="221" w:author="Liu xg" w:date="2021-06-12T20:52:00Z">
                <w:rPr>
                  <w:rFonts w:ascii="Cambria Math" w:hAnsi="Cambria Math" w:hint="eastAsia"/>
                  <w:i/>
                </w:rPr>
              </w:ins>
            </m:ctrlPr>
          </m:e>
          <m:sub>
            <m:r>
              <w:ins w:id="222" w:author="Liu xg" w:date="2021-06-12T20:52:00Z">
                <w:rPr>
                  <w:rFonts w:ascii="Cambria Math" w:hAnsi="Cambria Math"/>
                </w:rPr>
                <m:t>1~6</m:t>
              </w:ins>
            </m:r>
          </m:sub>
        </m:sSub>
      </m:oMath>
      <w:ins w:id="223" w:author="Liu xg" w:date="2021-06-12T20:52:00Z">
        <w:r>
          <w:rPr>
            <w:rFonts w:hint="eastAsia"/>
          </w:rPr>
          <w:t>。</w:t>
        </w:r>
      </w:ins>
      <w:ins w:id="224" w:author="Liu xg" w:date="2021-06-14T21:02:00Z">
        <w:r w:rsidR="00AC47EF">
          <w:rPr>
            <w:rFonts w:hint="eastAsia"/>
          </w:rPr>
          <w:t>我们</w:t>
        </w:r>
      </w:ins>
      <w:ins w:id="225" w:author="Liu xg" w:date="2021-06-12T20:52:00Z">
        <w:r>
          <w:rPr>
            <w:rFonts w:hint="eastAsia"/>
          </w:rPr>
          <w:t>使用目标收益为同质性的团体进行对比实验，分别测试了个体均为较大目标收益和均为较小目标收益的情况</w:t>
        </w:r>
      </w:ins>
      <w:ins w:id="226" w:author="Liu xg" w:date="2021-06-14T21:01:00Z">
        <w:r w:rsidR="00CE442D">
          <w:rPr>
            <w:rFonts w:hint="eastAsia"/>
          </w:rPr>
          <w:t>。</w:t>
        </w:r>
      </w:ins>
      <w:ins w:id="227" w:author="Liu xg" w:date="2021-06-14T21:02:00Z">
        <w:r w:rsidR="00AC47EF">
          <w:rPr>
            <w:rFonts w:hint="eastAsia"/>
          </w:rPr>
          <w:t>每个智能体在环境中的初始位置</w:t>
        </w:r>
      </w:ins>
      <w:ins w:id="228" w:author="Liu xg" w:date="2021-06-14T21:01:00Z">
        <w:r w:rsidR="00CE442D">
          <w:rPr>
            <w:rFonts w:hint="eastAsia"/>
          </w:rPr>
          <w:t>根据</w:t>
        </w:r>
      </w:ins>
      <w:ins w:id="229" w:author="Liu xg" w:date="2021-06-14T21:03:00Z">
        <w:r w:rsidR="00AC47EF">
          <w:rPr>
            <w:rFonts w:hint="eastAsia"/>
          </w:rPr>
          <w:t>其</w:t>
        </w:r>
      </w:ins>
      <w:ins w:id="230" w:author="Liu xg" w:date="2021-06-14T21:01:00Z">
        <w:r w:rsidR="00CE442D">
          <w:rPr>
            <w:rFonts w:hint="eastAsia"/>
          </w:rPr>
          <w:t>目标收益，</w:t>
        </w:r>
      </w:ins>
      <w:ins w:id="231" w:author="Liu xg" w:date="2021-06-14T21:03:00Z">
        <w:r w:rsidR="00AC47EF">
          <w:rPr>
            <w:rFonts w:hint="eastAsia"/>
          </w:rPr>
          <w:t>将</w:t>
        </w:r>
      </w:ins>
      <w:ins w:id="232" w:author="Liu xg" w:date="2021-06-14T21:01:00Z">
        <w:r w:rsidR="00CE442D">
          <w:rPr>
            <w:rFonts w:hint="eastAsia"/>
          </w:rPr>
          <w:t>随机放置在</w:t>
        </w:r>
      </w:ins>
      <w:ins w:id="233" w:author="Liu xg" w:date="2021-06-14T21:03:00Z">
        <w:r w:rsidR="00AC47EF">
          <w:rPr>
            <w:rFonts w:hint="eastAsia"/>
          </w:rPr>
          <w:t>与资源分布</w:t>
        </w:r>
      </w:ins>
      <w:ins w:id="234" w:author="Liu xg" w:date="2021-06-14T21:01:00Z">
        <w:r w:rsidR="00CE442D">
          <w:rPr>
            <w:rFonts w:hint="eastAsia"/>
          </w:rPr>
          <w:t>一致的区域中，如</w:t>
        </w:r>
      </w:ins>
      <w:ins w:id="235" w:author="Liu xg" w:date="2021-06-14T21:02:00Z">
        <w:r w:rsidR="00CE442D">
          <w:rPr>
            <w:rFonts w:hint="eastAsia"/>
          </w:rPr>
          <w:t>目标收益大的随机放置在</w:t>
        </w:r>
      </w:ins>
      <w:ins w:id="236" w:author="Liu xg" w:date="2021-06-14T21:03:00Z">
        <w:r w:rsidR="00203801">
          <w:rPr>
            <w:rFonts w:hint="eastAsia"/>
          </w:rPr>
          <w:t>收益高的</w:t>
        </w:r>
      </w:ins>
      <w:ins w:id="237" w:author="Liu xg" w:date="2021-06-14T21:02:00Z">
        <w:r w:rsidR="00CE442D">
          <w:rPr>
            <w:rFonts w:hint="eastAsia"/>
          </w:rPr>
          <w:t>苹果区域，目标收益小的随机放置在</w:t>
        </w:r>
      </w:ins>
      <w:ins w:id="238" w:author="Liu xg" w:date="2021-06-14T21:03:00Z">
        <w:r w:rsidR="00203801">
          <w:rPr>
            <w:rFonts w:hint="eastAsia"/>
          </w:rPr>
          <w:t>收益小的</w:t>
        </w:r>
      </w:ins>
      <w:ins w:id="239" w:author="Liu xg" w:date="2021-06-14T21:02:00Z">
        <w:r w:rsidR="00CE442D">
          <w:rPr>
            <w:rFonts w:hint="eastAsia"/>
          </w:rPr>
          <w:t>垃圾区域，</w:t>
        </w:r>
      </w:ins>
      <w:ins w:id="240" w:author="Liu xg" w:date="2021-06-12T20:52:00Z">
        <w:r>
          <w:rPr>
            <w:rFonts w:hint="eastAsia"/>
          </w:rPr>
          <w:t>其参数设置如表</w:t>
        </w:r>
      </w:ins>
      <w:ins w:id="241" w:author="Liu xg" w:date="2021-06-14T21:01:00Z">
        <w:r w:rsidR="00CE442D">
          <w:t>1</w:t>
        </w:r>
      </w:ins>
      <w:ins w:id="242" w:author="Liu xg" w:date="2021-06-12T20:52:00Z">
        <w:r>
          <w:t>~3</w:t>
        </w:r>
        <w:r>
          <w:rPr>
            <w:rFonts w:hint="eastAsia"/>
          </w:rPr>
          <w:t>所示。</w:t>
        </w:r>
      </w:ins>
    </w:p>
    <w:p w14:paraId="358070DE" w14:textId="77777777" w:rsidR="003F0D33" w:rsidRDefault="003F0D33" w:rsidP="003F0D33">
      <w:pPr>
        <w:jc w:val="center"/>
        <w:rPr>
          <w:ins w:id="243" w:author="Liu xg" w:date="2021-06-12T20:53:00Z"/>
        </w:rPr>
      </w:pPr>
      <w:ins w:id="244" w:author="Liu xg" w:date="2021-06-12T20:53:00Z">
        <w:r>
          <w:rPr>
            <w:rFonts w:hint="eastAsia"/>
          </w:rPr>
          <w:lastRenderedPageBreak/>
          <w:t>表</w:t>
        </w:r>
        <w:r>
          <w:t>1 H</w:t>
        </w:r>
        <w:r>
          <w:rPr>
            <w:rFonts w:hint="eastAsia"/>
          </w:rPr>
          <w:t>e</w:t>
        </w:r>
        <w:r>
          <w:t>terogeneous</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3F0D33" w14:paraId="1C9B1784" w14:textId="77777777" w:rsidTr="001F07C0">
        <w:trPr>
          <w:jc w:val="center"/>
          <w:ins w:id="245" w:author="Liu xg" w:date="2021-06-12T20:53:00Z"/>
        </w:trPr>
        <w:tc>
          <w:tcPr>
            <w:tcW w:w="1255" w:type="dxa"/>
            <w:tcBorders>
              <w:left w:val="nil"/>
              <w:bottom w:val="single" w:sz="8" w:space="0" w:color="auto"/>
              <w:right w:val="nil"/>
            </w:tcBorders>
          </w:tcPr>
          <w:p w14:paraId="1B76B9A9" w14:textId="77777777" w:rsidR="003F0D33" w:rsidRPr="00E6710D" w:rsidRDefault="003F0D33" w:rsidP="001F07C0">
            <w:pPr>
              <w:jc w:val="center"/>
              <w:rPr>
                <w:ins w:id="246" w:author="Liu xg" w:date="2021-06-12T20:53:00Z"/>
                <w:i/>
              </w:rPr>
            </w:pPr>
            <m:oMathPara>
              <m:oMath>
                <m:r>
                  <w:ins w:id="247" w:author="Liu xg" w:date="2021-06-12T20:53:00Z">
                    <w:rPr>
                      <w:rFonts w:ascii="Cambria Math" w:hAnsi="Cambria Math"/>
                    </w:rPr>
                    <m:t>A</m:t>
                  </w:ins>
                </m:r>
                <m:r>
                  <w:ins w:id="248" w:author="Liu xg" w:date="2021-06-12T20:53:00Z">
                    <w:rPr>
                      <w:rFonts w:ascii="Cambria Math" w:hAnsi="Cambria Math" w:hint="eastAsia"/>
                    </w:rPr>
                    <m:t>gen</m:t>
                  </w:ins>
                </m:r>
                <m:sSub>
                  <m:sSubPr>
                    <m:ctrlPr>
                      <w:ins w:id="249" w:author="Liu xg" w:date="2021-06-12T20:53:00Z">
                        <w:rPr>
                          <w:rFonts w:ascii="Cambria Math" w:hAnsi="Cambria Math"/>
                          <w:i/>
                        </w:rPr>
                      </w:ins>
                    </m:ctrlPr>
                  </m:sSubPr>
                  <m:e>
                    <m:r>
                      <w:ins w:id="250" w:author="Liu xg" w:date="2021-06-12T20:53:00Z">
                        <w:rPr>
                          <w:rFonts w:ascii="Cambria Math" w:hAnsi="Cambria Math" w:hint="eastAsia"/>
                        </w:rPr>
                        <m:t>t</m:t>
                      </w:ins>
                    </m:r>
                    <m:ctrlPr>
                      <w:ins w:id="251" w:author="Liu xg" w:date="2021-06-12T20:53:00Z">
                        <w:rPr>
                          <w:rFonts w:ascii="Cambria Math" w:hAnsi="Cambria Math" w:hint="eastAsia"/>
                          <w:i/>
                        </w:rPr>
                      </w:ins>
                    </m:ctrlPr>
                  </m:e>
                  <m:sub>
                    <m:r>
                      <w:ins w:id="252"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34BD4709" w14:textId="77777777" w:rsidR="003F0D33" w:rsidRPr="000C4767" w:rsidRDefault="003F0D33" w:rsidP="001F07C0">
            <w:pPr>
              <w:jc w:val="center"/>
              <w:rPr>
                <w:ins w:id="253" w:author="Liu xg" w:date="2021-06-12T20:53:00Z"/>
                <w:b/>
                <w:bCs/>
                <w:i/>
              </w:rPr>
            </w:pPr>
            <m:oMathPara>
              <m:oMath>
                <m:sSup>
                  <m:sSupPr>
                    <m:ctrlPr>
                      <w:ins w:id="254" w:author="Liu xg" w:date="2021-06-12T20:53:00Z">
                        <w:rPr>
                          <w:rFonts w:ascii="Cambria Math" w:hAnsi="Cambria Math"/>
                          <w:b/>
                          <w:bCs/>
                          <w:i/>
                        </w:rPr>
                      </w:ins>
                    </m:ctrlPr>
                  </m:sSupPr>
                  <m:e>
                    <m:acc>
                      <m:accPr>
                        <m:ctrlPr>
                          <w:ins w:id="255" w:author="Liu xg" w:date="2021-06-12T20:53:00Z">
                            <w:rPr>
                              <w:rFonts w:ascii="Cambria Math" w:hAnsi="Cambria Math"/>
                              <w:b/>
                              <w:bCs/>
                              <w:i/>
                            </w:rPr>
                          </w:ins>
                        </m:ctrlPr>
                      </m:accPr>
                      <m:e>
                        <m:r>
                          <w:ins w:id="256" w:author="Liu xg" w:date="2021-06-12T20:53:00Z">
                            <m:rPr>
                              <m:sty m:val="bi"/>
                            </m:rPr>
                            <w:rPr>
                              <w:rFonts w:ascii="Cambria Math" w:hAnsi="Cambria Math"/>
                            </w:rPr>
                            <m:t>R</m:t>
                          </w:ins>
                        </m:r>
                      </m:e>
                    </m:acc>
                  </m:e>
                  <m:sup>
                    <m:r>
                      <w:ins w:id="257"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5C5AF86A" w14:textId="77777777" w:rsidR="003F0D33" w:rsidRPr="000C4767" w:rsidRDefault="003F0D33" w:rsidP="001F07C0">
            <w:pPr>
              <w:jc w:val="center"/>
              <w:rPr>
                <w:ins w:id="258" w:author="Liu xg" w:date="2021-06-12T20:53:00Z"/>
                <w:i/>
              </w:rPr>
            </w:pPr>
            <m:oMathPara>
              <m:oMath>
                <m:sSup>
                  <m:sSupPr>
                    <m:ctrlPr>
                      <w:ins w:id="259" w:author="Liu xg" w:date="2021-06-12T20:53:00Z">
                        <w:rPr>
                          <w:rFonts w:ascii="Cambria Math" w:hAnsi="Cambria Math"/>
                          <w:i/>
                        </w:rPr>
                      </w:ins>
                    </m:ctrlPr>
                  </m:sSupPr>
                  <m:e>
                    <m:r>
                      <w:ins w:id="260" w:author="Liu xg" w:date="2021-06-12T20:53:00Z">
                        <w:rPr>
                          <w:rFonts w:ascii="Cambria Math" w:hAnsi="Cambria Math"/>
                        </w:rPr>
                        <m:t>M</m:t>
                      </w:ins>
                    </m:r>
                  </m:e>
                  <m:sup>
                    <m:r>
                      <w:ins w:id="261" w:author="Liu xg" w:date="2021-06-12T20:53:00Z">
                        <w:rPr>
                          <w:rFonts w:ascii="Cambria Math" w:hAnsi="Cambria Math"/>
                        </w:rPr>
                        <m:t>i</m:t>
                      </w:ins>
                    </m:r>
                  </m:sup>
                </m:sSup>
              </m:oMath>
            </m:oMathPara>
          </w:p>
        </w:tc>
        <w:tc>
          <w:tcPr>
            <w:tcW w:w="236" w:type="dxa"/>
            <w:tcBorders>
              <w:left w:val="nil"/>
              <w:bottom w:val="single" w:sz="8" w:space="0" w:color="auto"/>
              <w:right w:val="nil"/>
            </w:tcBorders>
          </w:tcPr>
          <w:p w14:paraId="28F8D3AD" w14:textId="77777777" w:rsidR="003F0D33" w:rsidRPr="000C4767" w:rsidRDefault="003F0D33" w:rsidP="001F07C0">
            <w:pPr>
              <w:jc w:val="center"/>
              <w:rPr>
                <w:ins w:id="262" w:author="Liu xg" w:date="2021-06-12T20:53:00Z"/>
                <w:i/>
              </w:rPr>
            </w:pPr>
            <m:oMathPara>
              <m:oMath>
                <m:r>
                  <w:ins w:id="263" w:author="Liu xg" w:date="2021-06-12T20:53:00Z">
                    <w:rPr>
                      <w:rFonts w:ascii="Cambria Math" w:hAnsi="Cambria Math"/>
                    </w:rPr>
                    <m:t>τ</m:t>
                  </w:ins>
                </m:r>
              </m:oMath>
            </m:oMathPara>
          </w:p>
        </w:tc>
        <w:tc>
          <w:tcPr>
            <w:tcW w:w="428" w:type="dxa"/>
            <w:tcBorders>
              <w:left w:val="nil"/>
              <w:bottom w:val="single" w:sz="8" w:space="0" w:color="auto"/>
              <w:right w:val="nil"/>
            </w:tcBorders>
          </w:tcPr>
          <w:p w14:paraId="6CDD4D2A" w14:textId="77777777" w:rsidR="003F0D33" w:rsidRPr="000C4767" w:rsidRDefault="003F0D33" w:rsidP="001F07C0">
            <w:pPr>
              <w:jc w:val="center"/>
              <w:rPr>
                <w:ins w:id="264" w:author="Liu xg" w:date="2021-06-12T20:53:00Z"/>
                <w:i/>
              </w:rPr>
            </w:pPr>
            <m:oMathPara>
              <m:oMath>
                <m:sSub>
                  <m:sSubPr>
                    <m:ctrlPr>
                      <w:ins w:id="265" w:author="Liu xg" w:date="2021-06-12T20:53:00Z">
                        <w:rPr>
                          <w:rFonts w:ascii="Cambria Math" w:hAnsi="Cambria Math"/>
                          <w:i/>
                        </w:rPr>
                      </w:ins>
                    </m:ctrlPr>
                  </m:sSubPr>
                  <m:e>
                    <m:r>
                      <w:ins w:id="266" w:author="Liu xg" w:date="2021-06-12T20:53:00Z">
                        <w:rPr>
                          <w:rFonts w:ascii="Cambria Math" w:hAnsi="Cambria Math"/>
                        </w:rPr>
                        <m:t>r</m:t>
                      </w:ins>
                    </m:r>
                  </m:e>
                  <m:sub>
                    <m:r>
                      <w:ins w:id="267"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00E642BE" w14:textId="77777777" w:rsidR="003F0D33" w:rsidRPr="000C4767" w:rsidRDefault="003F0D33" w:rsidP="001F07C0">
            <w:pPr>
              <w:jc w:val="center"/>
              <w:rPr>
                <w:ins w:id="268" w:author="Liu xg" w:date="2021-06-12T20:53:00Z"/>
                <w:i/>
              </w:rPr>
            </w:pPr>
            <m:oMathPara>
              <m:oMath>
                <m:sSub>
                  <m:sSubPr>
                    <m:ctrlPr>
                      <w:ins w:id="269" w:author="Liu xg" w:date="2021-06-12T20:53:00Z">
                        <w:rPr>
                          <w:rFonts w:ascii="Cambria Math" w:hAnsi="Cambria Math"/>
                          <w:i/>
                        </w:rPr>
                      </w:ins>
                    </m:ctrlPr>
                  </m:sSubPr>
                  <m:e>
                    <m:r>
                      <w:ins w:id="270" w:author="Liu xg" w:date="2021-06-12T20:53:00Z">
                        <w:rPr>
                          <w:rFonts w:ascii="Cambria Math" w:hAnsi="Cambria Math"/>
                        </w:rPr>
                        <m:t>r</m:t>
                      </w:ins>
                    </m:r>
                  </m:e>
                  <m:sub>
                    <m:r>
                      <w:ins w:id="271" w:author="Liu xg" w:date="2021-06-12T20:53:00Z">
                        <w:rPr>
                          <w:rFonts w:ascii="Cambria Math" w:hAnsi="Cambria Math"/>
                        </w:rPr>
                        <m:t>g</m:t>
                      </w:ins>
                    </m:r>
                  </m:sub>
                </m:sSub>
              </m:oMath>
            </m:oMathPara>
          </w:p>
        </w:tc>
      </w:tr>
      <w:tr w:rsidR="003F0D33" w14:paraId="56F7B352" w14:textId="77777777" w:rsidTr="001F07C0">
        <w:trPr>
          <w:jc w:val="center"/>
          <w:ins w:id="272" w:author="Liu xg" w:date="2021-06-12T20:53:00Z"/>
        </w:trPr>
        <w:tc>
          <w:tcPr>
            <w:tcW w:w="1255" w:type="dxa"/>
            <w:tcBorders>
              <w:left w:val="nil"/>
              <w:bottom w:val="nil"/>
              <w:right w:val="nil"/>
            </w:tcBorders>
          </w:tcPr>
          <w:p w14:paraId="04E1E80B" w14:textId="77777777" w:rsidR="003F0D33" w:rsidRDefault="003F0D33" w:rsidP="001F07C0">
            <w:pPr>
              <w:jc w:val="center"/>
              <w:rPr>
                <w:ins w:id="273" w:author="Liu xg" w:date="2021-06-12T20:53:00Z"/>
              </w:rPr>
            </w:pPr>
            <m:oMathPara>
              <m:oMath>
                <m:r>
                  <w:ins w:id="274" w:author="Liu xg" w:date="2021-06-12T20:53:00Z">
                    <w:rPr>
                      <w:rFonts w:ascii="Cambria Math" w:hAnsi="Cambria Math"/>
                    </w:rPr>
                    <m:t>1~3</m:t>
                  </w:ins>
                </m:r>
              </m:oMath>
            </m:oMathPara>
          </w:p>
        </w:tc>
        <w:tc>
          <w:tcPr>
            <w:tcW w:w="567" w:type="dxa"/>
            <w:tcBorders>
              <w:left w:val="nil"/>
              <w:bottom w:val="nil"/>
              <w:right w:val="nil"/>
            </w:tcBorders>
          </w:tcPr>
          <w:p w14:paraId="698F98BE" w14:textId="77777777" w:rsidR="003F0D33" w:rsidRDefault="003F0D33" w:rsidP="001F07C0">
            <w:pPr>
              <w:jc w:val="center"/>
              <w:rPr>
                <w:ins w:id="275" w:author="Liu xg" w:date="2021-06-12T20:53:00Z"/>
              </w:rPr>
            </w:pPr>
            <w:ins w:id="276" w:author="Liu xg" w:date="2021-06-12T20:53:00Z">
              <w:r>
                <w:rPr>
                  <w:rFonts w:hint="eastAsia"/>
                </w:rPr>
                <w:t>1</w:t>
              </w:r>
              <w:r>
                <w:t>0</w:t>
              </w:r>
            </w:ins>
          </w:p>
        </w:tc>
        <w:tc>
          <w:tcPr>
            <w:tcW w:w="1096" w:type="dxa"/>
            <w:tcBorders>
              <w:left w:val="nil"/>
              <w:bottom w:val="nil"/>
              <w:right w:val="nil"/>
            </w:tcBorders>
          </w:tcPr>
          <w:p w14:paraId="44E38FB2" w14:textId="77777777" w:rsidR="003F0D33" w:rsidRDefault="003F0D33" w:rsidP="001F07C0">
            <w:pPr>
              <w:jc w:val="center"/>
              <w:rPr>
                <w:ins w:id="277" w:author="Liu xg" w:date="2021-06-12T20:53:00Z"/>
              </w:rPr>
            </w:pPr>
            <w:ins w:id="278" w:author="Liu xg" w:date="2021-06-12T20:53:00Z">
              <w:r>
                <w:rPr>
                  <w:rFonts w:hint="eastAsia"/>
                </w:rPr>
                <w:t>垃圾区域</w:t>
              </w:r>
            </w:ins>
          </w:p>
        </w:tc>
        <w:tc>
          <w:tcPr>
            <w:tcW w:w="236" w:type="dxa"/>
            <w:vMerge w:val="restart"/>
            <w:tcBorders>
              <w:left w:val="nil"/>
              <w:right w:val="nil"/>
            </w:tcBorders>
            <w:vAlign w:val="center"/>
          </w:tcPr>
          <w:p w14:paraId="690C7993" w14:textId="77777777" w:rsidR="003F0D33" w:rsidRDefault="003F0D33" w:rsidP="001F07C0">
            <w:pPr>
              <w:jc w:val="center"/>
              <w:rPr>
                <w:ins w:id="279" w:author="Liu xg" w:date="2021-06-12T20:53:00Z"/>
              </w:rPr>
            </w:pPr>
            <w:ins w:id="280" w:author="Liu xg" w:date="2021-06-12T20:53:00Z">
              <w:r>
                <w:rPr>
                  <w:rFonts w:hint="eastAsia"/>
                </w:rPr>
                <w:t>5</w:t>
              </w:r>
            </w:ins>
          </w:p>
        </w:tc>
        <w:tc>
          <w:tcPr>
            <w:tcW w:w="428" w:type="dxa"/>
            <w:vMerge w:val="restart"/>
            <w:tcBorders>
              <w:left w:val="nil"/>
              <w:right w:val="nil"/>
            </w:tcBorders>
            <w:vAlign w:val="center"/>
          </w:tcPr>
          <w:p w14:paraId="1EA0FB68" w14:textId="77777777" w:rsidR="003F0D33" w:rsidRDefault="003F0D33" w:rsidP="001F07C0">
            <w:pPr>
              <w:jc w:val="center"/>
              <w:rPr>
                <w:ins w:id="281" w:author="Liu xg" w:date="2021-06-12T20:53:00Z"/>
              </w:rPr>
            </w:pPr>
            <w:ins w:id="282" w:author="Liu xg" w:date="2021-06-12T20:53:00Z">
              <w:r>
                <w:rPr>
                  <w:rFonts w:hint="eastAsia"/>
                </w:rPr>
                <w:t>1</w:t>
              </w:r>
              <w:r>
                <w:t>0</w:t>
              </w:r>
            </w:ins>
          </w:p>
        </w:tc>
        <w:tc>
          <w:tcPr>
            <w:tcW w:w="383" w:type="dxa"/>
            <w:vMerge w:val="restart"/>
            <w:tcBorders>
              <w:left w:val="nil"/>
              <w:right w:val="nil"/>
            </w:tcBorders>
            <w:vAlign w:val="center"/>
          </w:tcPr>
          <w:p w14:paraId="20D99A0D" w14:textId="77777777" w:rsidR="003F0D33" w:rsidRDefault="003F0D33" w:rsidP="001F07C0">
            <w:pPr>
              <w:jc w:val="center"/>
              <w:rPr>
                <w:ins w:id="283" w:author="Liu xg" w:date="2021-06-12T20:53:00Z"/>
              </w:rPr>
            </w:pPr>
            <w:ins w:id="284" w:author="Liu xg" w:date="2021-06-12T20:53:00Z">
              <w:r>
                <w:rPr>
                  <w:rFonts w:hint="eastAsia"/>
                </w:rPr>
                <w:t>5</w:t>
              </w:r>
            </w:ins>
          </w:p>
        </w:tc>
      </w:tr>
      <w:tr w:rsidR="003F0D33" w14:paraId="300F97E8" w14:textId="77777777" w:rsidTr="001F07C0">
        <w:trPr>
          <w:jc w:val="center"/>
          <w:ins w:id="285" w:author="Liu xg" w:date="2021-06-12T20:53:00Z"/>
        </w:trPr>
        <w:tc>
          <w:tcPr>
            <w:tcW w:w="1255" w:type="dxa"/>
            <w:tcBorders>
              <w:top w:val="nil"/>
              <w:left w:val="nil"/>
              <w:right w:val="nil"/>
            </w:tcBorders>
          </w:tcPr>
          <w:p w14:paraId="77A73F61" w14:textId="77777777" w:rsidR="003F0D33" w:rsidRDefault="003F0D33" w:rsidP="001F07C0">
            <w:pPr>
              <w:jc w:val="center"/>
              <w:rPr>
                <w:ins w:id="286" w:author="Liu xg" w:date="2021-06-12T20:53:00Z"/>
              </w:rPr>
            </w:pPr>
            <m:oMathPara>
              <m:oMath>
                <m:r>
                  <w:ins w:id="287" w:author="Liu xg" w:date="2021-06-12T20:53:00Z">
                    <w:rPr>
                      <w:rFonts w:ascii="Cambria Math" w:hAnsi="Cambria Math"/>
                    </w:rPr>
                    <m:t>4~6</m:t>
                  </w:ins>
                </m:r>
              </m:oMath>
            </m:oMathPara>
          </w:p>
        </w:tc>
        <w:tc>
          <w:tcPr>
            <w:tcW w:w="567" w:type="dxa"/>
            <w:tcBorders>
              <w:top w:val="nil"/>
              <w:left w:val="nil"/>
              <w:right w:val="nil"/>
            </w:tcBorders>
          </w:tcPr>
          <w:p w14:paraId="66377056" w14:textId="77777777" w:rsidR="003F0D33" w:rsidRDefault="003F0D33" w:rsidP="001F07C0">
            <w:pPr>
              <w:jc w:val="center"/>
              <w:rPr>
                <w:ins w:id="288" w:author="Liu xg" w:date="2021-06-12T20:53:00Z"/>
              </w:rPr>
            </w:pPr>
            <w:ins w:id="289" w:author="Liu xg" w:date="2021-06-12T20:53:00Z">
              <w:r>
                <w:rPr>
                  <w:rFonts w:hint="eastAsia"/>
                </w:rPr>
                <w:t>8</w:t>
              </w:r>
              <w:r>
                <w:t>0</w:t>
              </w:r>
            </w:ins>
          </w:p>
        </w:tc>
        <w:tc>
          <w:tcPr>
            <w:tcW w:w="1096" w:type="dxa"/>
            <w:tcBorders>
              <w:top w:val="nil"/>
              <w:left w:val="nil"/>
              <w:right w:val="nil"/>
            </w:tcBorders>
          </w:tcPr>
          <w:p w14:paraId="77DD7612" w14:textId="77777777" w:rsidR="003F0D33" w:rsidRDefault="003F0D33" w:rsidP="001F07C0">
            <w:pPr>
              <w:jc w:val="center"/>
              <w:rPr>
                <w:ins w:id="290" w:author="Liu xg" w:date="2021-06-12T20:53:00Z"/>
              </w:rPr>
            </w:pPr>
            <w:ins w:id="291" w:author="Liu xg" w:date="2021-06-12T20:53:00Z">
              <w:r>
                <w:rPr>
                  <w:rFonts w:hint="eastAsia"/>
                </w:rPr>
                <w:t>苹果区域</w:t>
              </w:r>
            </w:ins>
          </w:p>
        </w:tc>
        <w:tc>
          <w:tcPr>
            <w:tcW w:w="236" w:type="dxa"/>
            <w:vMerge/>
            <w:tcBorders>
              <w:left w:val="nil"/>
              <w:right w:val="nil"/>
            </w:tcBorders>
          </w:tcPr>
          <w:p w14:paraId="060780C9" w14:textId="77777777" w:rsidR="003F0D33" w:rsidRDefault="003F0D33" w:rsidP="001F07C0">
            <w:pPr>
              <w:jc w:val="center"/>
              <w:rPr>
                <w:ins w:id="292" w:author="Liu xg" w:date="2021-06-12T20:53:00Z"/>
              </w:rPr>
            </w:pPr>
          </w:p>
        </w:tc>
        <w:tc>
          <w:tcPr>
            <w:tcW w:w="428" w:type="dxa"/>
            <w:vMerge/>
            <w:tcBorders>
              <w:left w:val="nil"/>
              <w:right w:val="nil"/>
            </w:tcBorders>
          </w:tcPr>
          <w:p w14:paraId="68E45664" w14:textId="77777777" w:rsidR="003F0D33" w:rsidRDefault="003F0D33" w:rsidP="001F07C0">
            <w:pPr>
              <w:rPr>
                <w:ins w:id="293" w:author="Liu xg" w:date="2021-06-12T20:53:00Z"/>
              </w:rPr>
            </w:pPr>
          </w:p>
        </w:tc>
        <w:tc>
          <w:tcPr>
            <w:tcW w:w="383" w:type="dxa"/>
            <w:vMerge/>
            <w:tcBorders>
              <w:left w:val="nil"/>
              <w:right w:val="nil"/>
            </w:tcBorders>
          </w:tcPr>
          <w:p w14:paraId="1AD31D16" w14:textId="77777777" w:rsidR="003F0D33" w:rsidRDefault="003F0D33" w:rsidP="001F07C0">
            <w:pPr>
              <w:rPr>
                <w:ins w:id="294" w:author="Liu xg" w:date="2021-06-12T20:53:00Z"/>
              </w:rPr>
            </w:pPr>
          </w:p>
        </w:tc>
      </w:tr>
    </w:tbl>
    <w:p w14:paraId="61435A9F" w14:textId="77777777" w:rsidR="003F0D33" w:rsidRDefault="003F0D33" w:rsidP="003F0D33">
      <w:pPr>
        <w:rPr>
          <w:ins w:id="295" w:author="Liu xg" w:date="2021-06-12T20:53:00Z"/>
        </w:rPr>
      </w:pPr>
    </w:p>
    <w:p w14:paraId="6FF88091" w14:textId="77777777" w:rsidR="003F0D33" w:rsidRDefault="003F0D33" w:rsidP="003F0D33">
      <w:pPr>
        <w:jc w:val="center"/>
        <w:rPr>
          <w:ins w:id="296" w:author="Liu xg" w:date="2021-06-12T20:53:00Z"/>
        </w:rPr>
      </w:pPr>
      <w:ins w:id="297" w:author="Liu xg" w:date="2021-06-12T20:53:00Z">
        <w:r>
          <w:rPr>
            <w:rFonts w:hint="eastAsia"/>
          </w:rPr>
          <w:t>表</w:t>
        </w:r>
        <w:r>
          <w:t>2 H</w:t>
        </w:r>
        <w:r>
          <w:rPr>
            <w:rFonts w:hint="eastAsia"/>
          </w:rPr>
          <w:t>omo</w:t>
        </w:r>
        <w:r>
          <w:t>geneous Low</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3F0D33" w14:paraId="4026E77F" w14:textId="77777777" w:rsidTr="001F07C0">
        <w:trPr>
          <w:jc w:val="center"/>
          <w:ins w:id="298" w:author="Liu xg" w:date="2021-06-12T20:53:00Z"/>
        </w:trPr>
        <w:tc>
          <w:tcPr>
            <w:tcW w:w="1255" w:type="dxa"/>
            <w:tcBorders>
              <w:left w:val="nil"/>
              <w:bottom w:val="single" w:sz="8" w:space="0" w:color="auto"/>
              <w:right w:val="nil"/>
            </w:tcBorders>
          </w:tcPr>
          <w:p w14:paraId="2B692FB7" w14:textId="77777777" w:rsidR="003F0D33" w:rsidRPr="00E6710D" w:rsidRDefault="003F0D33" w:rsidP="001F07C0">
            <w:pPr>
              <w:jc w:val="center"/>
              <w:rPr>
                <w:ins w:id="299" w:author="Liu xg" w:date="2021-06-12T20:53:00Z"/>
                <w:i/>
              </w:rPr>
            </w:pPr>
            <m:oMathPara>
              <m:oMath>
                <m:r>
                  <w:ins w:id="300" w:author="Liu xg" w:date="2021-06-12T20:53:00Z">
                    <w:rPr>
                      <w:rFonts w:ascii="Cambria Math" w:hAnsi="Cambria Math"/>
                    </w:rPr>
                    <m:t>A</m:t>
                  </w:ins>
                </m:r>
                <m:r>
                  <w:ins w:id="301" w:author="Liu xg" w:date="2021-06-12T20:53:00Z">
                    <w:rPr>
                      <w:rFonts w:ascii="Cambria Math" w:hAnsi="Cambria Math" w:hint="eastAsia"/>
                    </w:rPr>
                    <m:t>gen</m:t>
                  </w:ins>
                </m:r>
                <m:sSub>
                  <m:sSubPr>
                    <m:ctrlPr>
                      <w:ins w:id="302" w:author="Liu xg" w:date="2021-06-12T20:53:00Z">
                        <w:rPr>
                          <w:rFonts w:ascii="Cambria Math" w:hAnsi="Cambria Math"/>
                          <w:i/>
                        </w:rPr>
                      </w:ins>
                    </m:ctrlPr>
                  </m:sSubPr>
                  <m:e>
                    <m:r>
                      <w:ins w:id="303" w:author="Liu xg" w:date="2021-06-12T20:53:00Z">
                        <w:rPr>
                          <w:rFonts w:ascii="Cambria Math" w:hAnsi="Cambria Math" w:hint="eastAsia"/>
                        </w:rPr>
                        <m:t>t</m:t>
                      </w:ins>
                    </m:r>
                    <m:ctrlPr>
                      <w:ins w:id="304" w:author="Liu xg" w:date="2021-06-12T20:53:00Z">
                        <w:rPr>
                          <w:rFonts w:ascii="Cambria Math" w:hAnsi="Cambria Math" w:hint="eastAsia"/>
                          <w:i/>
                        </w:rPr>
                      </w:ins>
                    </m:ctrlPr>
                  </m:e>
                  <m:sub>
                    <m:r>
                      <w:ins w:id="305"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7D584ED3" w14:textId="77777777" w:rsidR="003F0D33" w:rsidRPr="000C4767" w:rsidRDefault="003F0D33" w:rsidP="001F07C0">
            <w:pPr>
              <w:jc w:val="center"/>
              <w:rPr>
                <w:ins w:id="306" w:author="Liu xg" w:date="2021-06-12T20:53:00Z"/>
                <w:b/>
                <w:bCs/>
                <w:i/>
              </w:rPr>
            </w:pPr>
            <m:oMathPara>
              <m:oMath>
                <m:sSup>
                  <m:sSupPr>
                    <m:ctrlPr>
                      <w:ins w:id="307" w:author="Liu xg" w:date="2021-06-12T20:53:00Z">
                        <w:rPr>
                          <w:rFonts w:ascii="Cambria Math" w:hAnsi="Cambria Math"/>
                          <w:b/>
                          <w:bCs/>
                          <w:i/>
                        </w:rPr>
                      </w:ins>
                    </m:ctrlPr>
                  </m:sSupPr>
                  <m:e>
                    <m:acc>
                      <m:accPr>
                        <m:ctrlPr>
                          <w:ins w:id="308" w:author="Liu xg" w:date="2021-06-12T20:53:00Z">
                            <w:rPr>
                              <w:rFonts w:ascii="Cambria Math" w:hAnsi="Cambria Math"/>
                              <w:b/>
                              <w:bCs/>
                              <w:i/>
                            </w:rPr>
                          </w:ins>
                        </m:ctrlPr>
                      </m:accPr>
                      <m:e>
                        <m:r>
                          <w:ins w:id="309" w:author="Liu xg" w:date="2021-06-12T20:53:00Z">
                            <m:rPr>
                              <m:sty m:val="bi"/>
                            </m:rPr>
                            <w:rPr>
                              <w:rFonts w:ascii="Cambria Math" w:hAnsi="Cambria Math"/>
                            </w:rPr>
                            <m:t>R</m:t>
                          </w:ins>
                        </m:r>
                      </m:e>
                    </m:acc>
                  </m:e>
                  <m:sup>
                    <m:r>
                      <w:ins w:id="310"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3FD50291" w14:textId="77777777" w:rsidR="003F0D33" w:rsidRPr="000C4767" w:rsidRDefault="003F0D33" w:rsidP="001F07C0">
            <w:pPr>
              <w:jc w:val="center"/>
              <w:rPr>
                <w:ins w:id="311" w:author="Liu xg" w:date="2021-06-12T20:53:00Z"/>
                <w:i/>
              </w:rPr>
            </w:pPr>
            <m:oMathPara>
              <m:oMath>
                <m:sSup>
                  <m:sSupPr>
                    <m:ctrlPr>
                      <w:ins w:id="312" w:author="Liu xg" w:date="2021-06-12T20:53:00Z">
                        <w:rPr>
                          <w:rFonts w:ascii="Cambria Math" w:hAnsi="Cambria Math"/>
                          <w:i/>
                        </w:rPr>
                      </w:ins>
                    </m:ctrlPr>
                  </m:sSupPr>
                  <m:e>
                    <m:r>
                      <w:ins w:id="313" w:author="Liu xg" w:date="2021-06-12T20:53:00Z">
                        <w:rPr>
                          <w:rFonts w:ascii="Cambria Math" w:hAnsi="Cambria Math"/>
                        </w:rPr>
                        <m:t>M</m:t>
                      </w:ins>
                    </m:r>
                  </m:e>
                  <m:sup>
                    <m:r>
                      <w:ins w:id="314" w:author="Liu xg" w:date="2021-06-12T20:53:00Z">
                        <w:rPr>
                          <w:rFonts w:ascii="Cambria Math" w:hAnsi="Cambria Math"/>
                        </w:rPr>
                        <m:t>i</m:t>
                      </w:ins>
                    </m:r>
                  </m:sup>
                </m:sSup>
              </m:oMath>
            </m:oMathPara>
          </w:p>
        </w:tc>
        <w:tc>
          <w:tcPr>
            <w:tcW w:w="236" w:type="dxa"/>
            <w:tcBorders>
              <w:left w:val="nil"/>
              <w:bottom w:val="single" w:sz="8" w:space="0" w:color="auto"/>
              <w:right w:val="nil"/>
            </w:tcBorders>
          </w:tcPr>
          <w:p w14:paraId="69D04FB6" w14:textId="77777777" w:rsidR="003F0D33" w:rsidRPr="000C4767" w:rsidRDefault="003F0D33" w:rsidP="001F07C0">
            <w:pPr>
              <w:jc w:val="center"/>
              <w:rPr>
                <w:ins w:id="315" w:author="Liu xg" w:date="2021-06-12T20:53:00Z"/>
                <w:i/>
              </w:rPr>
            </w:pPr>
            <m:oMathPara>
              <m:oMath>
                <m:r>
                  <w:ins w:id="316" w:author="Liu xg" w:date="2021-06-12T20:53:00Z">
                    <w:rPr>
                      <w:rFonts w:ascii="Cambria Math" w:hAnsi="Cambria Math"/>
                    </w:rPr>
                    <m:t>τ</m:t>
                  </w:ins>
                </m:r>
              </m:oMath>
            </m:oMathPara>
          </w:p>
        </w:tc>
        <w:tc>
          <w:tcPr>
            <w:tcW w:w="428" w:type="dxa"/>
            <w:tcBorders>
              <w:left w:val="nil"/>
              <w:bottom w:val="single" w:sz="8" w:space="0" w:color="auto"/>
              <w:right w:val="nil"/>
            </w:tcBorders>
          </w:tcPr>
          <w:p w14:paraId="778EED8D" w14:textId="77777777" w:rsidR="003F0D33" w:rsidRPr="000C4767" w:rsidRDefault="003F0D33" w:rsidP="001F07C0">
            <w:pPr>
              <w:jc w:val="center"/>
              <w:rPr>
                <w:ins w:id="317" w:author="Liu xg" w:date="2021-06-12T20:53:00Z"/>
                <w:i/>
              </w:rPr>
            </w:pPr>
            <m:oMathPara>
              <m:oMath>
                <m:sSub>
                  <m:sSubPr>
                    <m:ctrlPr>
                      <w:ins w:id="318" w:author="Liu xg" w:date="2021-06-12T20:53:00Z">
                        <w:rPr>
                          <w:rFonts w:ascii="Cambria Math" w:hAnsi="Cambria Math"/>
                          <w:i/>
                        </w:rPr>
                      </w:ins>
                    </m:ctrlPr>
                  </m:sSubPr>
                  <m:e>
                    <m:r>
                      <w:ins w:id="319" w:author="Liu xg" w:date="2021-06-12T20:53:00Z">
                        <w:rPr>
                          <w:rFonts w:ascii="Cambria Math" w:hAnsi="Cambria Math"/>
                        </w:rPr>
                        <m:t>r</m:t>
                      </w:ins>
                    </m:r>
                  </m:e>
                  <m:sub>
                    <m:r>
                      <w:ins w:id="320"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413C44C4" w14:textId="77777777" w:rsidR="003F0D33" w:rsidRPr="000C4767" w:rsidRDefault="003F0D33" w:rsidP="001F07C0">
            <w:pPr>
              <w:jc w:val="center"/>
              <w:rPr>
                <w:ins w:id="321" w:author="Liu xg" w:date="2021-06-12T20:53:00Z"/>
                <w:i/>
              </w:rPr>
            </w:pPr>
            <m:oMathPara>
              <m:oMath>
                <m:sSub>
                  <m:sSubPr>
                    <m:ctrlPr>
                      <w:ins w:id="322" w:author="Liu xg" w:date="2021-06-12T20:53:00Z">
                        <w:rPr>
                          <w:rFonts w:ascii="Cambria Math" w:hAnsi="Cambria Math"/>
                          <w:i/>
                        </w:rPr>
                      </w:ins>
                    </m:ctrlPr>
                  </m:sSubPr>
                  <m:e>
                    <m:r>
                      <w:ins w:id="323" w:author="Liu xg" w:date="2021-06-12T20:53:00Z">
                        <w:rPr>
                          <w:rFonts w:ascii="Cambria Math" w:hAnsi="Cambria Math"/>
                        </w:rPr>
                        <m:t>r</m:t>
                      </w:ins>
                    </m:r>
                  </m:e>
                  <m:sub>
                    <m:r>
                      <w:ins w:id="324" w:author="Liu xg" w:date="2021-06-12T20:53:00Z">
                        <w:rPr>
                          <w:rFonts w:ascii="Cambria Math" w:hAnsi="Cambria Math"/>
                        </w:rPr>
                        <m:t>g</m:t>
                      </w:ins>
                    </m:r>
                  </m:sub>
                </m:sSub>
              </m:oMath>
            </m:oMathPara>
          </w:p>
        </w:tc>
      </w:tr>
      <w:tr w:rsidR="003F0D33" w14:paraId="43126D66" w14:textId="77777777" w:rsidTr="001F07C0">
        <w:trPr>
          <w:jc w:val="center"/>
          <w:ins w:id="325" w:author="Liu xg" w:date="2021-06-12T20:53:00Z"/>
        </w:trPr>
        <w:tc>
          <w:tcPr>
            <w:tcW w:w="1255" w:type="dxa"/>
            <w:tcBorders>
              <w:left w:val="nil"/>
              <w:bottom w:val="nil"/>
              <w:right w:val="nil"/>
            </w:tcBorders>
          </w:tcPr>
          <w:p w14:paraId="2F8BDA3D" w14:textId="77777777" w:rsidR="003F0D33" w:rsidRDefault="003F0D33" w:rsidP="001F07C0">
            <w:pPr>
              <w:jc w:val="center"/>
              <w:rPr>
                <w:ins w:id="326" w:author="Liu xg" w:date="2021-06-12T20:53:00Z"/>
              </w:rPr>
            </w:pPr>
            <m:oMathPara>
              <m:oMath>
                <m:r>
                  <w:ins w:id="327" w:author="Liu xg" w:date="2021-06-12T20:53:00Z">
                    <w:rPr>
                      <w:rFonts w:ascii="Cambria Math" w:hAnsi="Cambria Math"/>
                    </w:rPr>
                    <m:t>1~3</m:t>
                  </w:ins>
                </m:r>
              </m:oMath>
            </m:oMathPara>
          </w:p>
        </w:tc>
        <w:tc>
          <w:tcPr>
            <w:tcW w:w="567" w:type="dxa"/>
            <w:vMerge w:val="restart"/>
            <w:tcBorders>
              <w:left w:val="nil"/>
              <w:right w:val="nil"/>
            </w:tcBorders>
          </w:tcPr>
          <w:p w14:paraId="23402D9B" w14:textId="77777777" w:rsidR="003F0D33" w:rsidRDefault="003F0D33" w:rsidP="001F07C0">
            <w:pPr>
              <w:jc w:val="center"/>
              <w:rPr>
                <w:ins w:id="328" w:author="Liu xg" w:date="2021-06-12T20:53:00Z"/>
              </w:rPr>
            </w:pPr>
            <w:ins w:id="329" w:author="Liu xg" w:date="2021-06-12T20:53:00Z">
              <w:r>
                <w:rPr>
                  <w:rFonts w:hint="eastAsia"/>
                </w:rPr>
                <w:t>1</w:t>
              </w:r>
              <w:r>
                <w:t>0</w:t>
              </w:r>
            </w:ins>
          </w:p>
          <w:p w14:paraId="702245CF" w14:textId="77777777" w:rsidR="003F0D33" w:rsidRDefault="003F0D33" w:rsidP="001F07C0">
            <w:pPr>
              <w:jc w:val="center"/>
              <w:rPr>
                <w:ins w:id="330" w:author="Liu xg" w:date="2021-06-12T20:53:00Z"/>
              </w:rPr>
            </w:pPr>
            <w:ins w:id="331" w:author="Liu xg" w:date="2021-06-12T20:53:00Z">
              <w:r>
                <w:t>10</w:t>
              </w:r>
            </w:ins>
          </w:p>
        </w:tc>
        <w:tc>
          <w:tcPr>
            <w:tcW w:w="1096" w:type="dxa"/>
            <w:tcBorders>
              <w:left w:val="nil"/>
              <w:bottom w:val="nil"/>
              <w:right w:val="nil"/>
            </w:tcBorders>
          </w:tcPr>
          <w:p w14:paraId="6DDD005F" w14:textId="77777777" w:rsidR="003F0D33" w:rsidRDefault="003F0D33" w:rsidP="001F07C0">
            <w:pPr>
              <w:jc w:val="center"/>
              <w:rPr>
                <w:ins w:id="332" w:author="Liu xg" w:date="2021-06-12T20:53:00Z"/>
              </w:rPr>
            </w:pPr>
            <w:ins w:id="333" w:author="Liu xg" w:date="2021-06-12T20:53:00Z">
              <w:r>
                <w:rPr>
                  <w:rFonts w:hint="eastAsia"/>
                </w:rPr>
                <w:t>垃圾区域</w:t>
              </w:r>
            </w:ins>
          </w:p>
        </w:tc>
        <w:tc>
          <w:tcPr>
            <w:tcW w:w="236" w:type="dxa"/>
            <w:vMerge w:val="restart"/>
            <w:tcBorders>
              <w:left w:val="nil"/>
              <w:right w:val="nil"/>
            </w:tcBorders>
            <w:vAlign w:val="center"/>
          </w:tcPr>
          <w:p w14:paraId="52642530" w14:textId="77777777" w:rsidR="003F0D33" w:rsidRDefault="003F0D33" w:rsidP="001F07C0">
            <w:pPr>
              <w:jc w:val="center"/>
              <w:rPr>
                <w:ins w:id="334" w:author="Liu xg" w:date="2021-06-12T20:53:00Z"/>
              </w:rPr>
            </w:pPr>
            <w:ins w:id="335" w:author="Liu xg" w:date="2021-06-12T20:53:00Z">
              <w:r>
                <w:rPr>
                  <w:rFonts w:hint="eastAsia"/>
                </w:rPr>
                <w:t>5</w:t>
              </w:r>
            </w:ins>
          </w:p>
        </w:tc>
        <w:tc>
          <w:tcPr>
            <w:tcW w:w="428" w:type="dxa"/>
            <w:vMerge w:val="restart"/>
            <w:tcBorders>
              <w:left w:val="nil"/>
              <w:right w:val="nil"/>
            </w:tcBorders>
            <w:vAlign w:val="center"/>
          </w:tcPr>
          <w:p w14:paraId="66F372D5" w14:textId="77777777" w:rsidR="003F0D33" w:rsidRDefault="003F0D33" w:rsidP="001F07C0">
            <w:pPr>
              <w:jc w:val="center"/>
              <w:rPr>
                <w:ins w:id="336" w:author="Liu xg" w:date="2021-06-12T20:53:00Z"/>
              </w:rPr>
            </w:pPr>
            <w:ins w:id="337" w:author="Liu xg" w:date="2021-06-12T20:53:00Z">
              <w:r>
                <w:rPr>
                  <w:rFonts w:hint="eastAsia"/>
                </w:rPr>
                <w:t>1</w:t>
              </w:r>
              <w:r>
                <w:t>0</w:t>
              </w:r>
            </w:ins>
          </w:p>
        </w:tc>
        <w:tc>
          <w:tcPr>
            <w:tcW w:w="383" w:type="dxa"/>
            <w:vMerge w:val="restart"/>
            <w:tcBorders>
              <w:left w:val="nil"/>
              <w:right w:val="nil"/>
            </w:tcBorders>
            <w:vAlign w:val="center"/>
          </w:tcPr>
          <w:p w14:paraId="248951C3" w14:textId="77777777" w:rsidR="003F0D33" w:rsidRDefault="003F0D33" w:rsidP="001F07C0">
            <w:pPr>
              <w:jc w:val="center"/>
              <w:rPr>
                <w:ins w:id="338" w:author="Liu xg" w:date="2021-06-12T20:53:00Z"/>
              </w:rPr>
            </w:pPr>
            <w:ins w:id="339" w:author="Liu xg" w:date="2021-06-12T20:53:00Z">
              <w:r>
                <w:rPr>
                  <w:rFonts w:hint="eastAsia"/>
                </w:rPr>
                <w:t>5</w:t>
              </w:r>
            </w:ins>
          </w:p>
        </w:tc>
      </w:tr>
      <w:tr w:rsidR="003F0D33" w14:paraId="39EA8772" w14:textId="77777777" w:rsidTr="001F07C0">
        <w:trPr>
          <w:jc w:val="center"/>
          <w:ins w:id="340" w:author="Liu xg" w:date="2021-06-12T20:53:00Z"/>
        </w:trPr>
        <w:tc>
          <w:tcPr>
            <w:tcW w:w="1255" w:type="dxa"/>
            <w:tcBorders>
              <w:top w:val="nil"/>
              <w:left w:val="nil"/>
              <w:right w:val="nil"/>
            </w:tcBorders>
          </w:tcPr>
          <w:p w14:paraId="34FBA770" w14:textId="77777777" w:rsidR="003F0D33" w:rsidRDefault="003F0D33" w:rsidP="001F07C0">
            <w:pPr>
              <w:jc w:val="center"/>
              <w:rPr>
                <w:ins w:id="341" w:author="Liu xg" w:date="2021-06-12T20:53:00Z"/>
              </w:rPr>
            </w:pPr>
            <m:oMathPara>
              <m:oMath>
                <m:r>
                  <w:ins w:id="342" w:author="Liu xg" w:date="2021-06-12T20:53:00Z">
                    <w:rPr>
                      <w:rFonts w:ascii="Cambria Math" w:hAnsi="Cambria Math"/>
                    </w:rPr>
                    <m:t>4~6</m:t>
                  </w:ins>
                </m:r>
              </m:oMath>
            </m:oMathPara>
          </w:p>
        </w:tc>
        <w:tc>
          <w:tcPr>
            <w:tcW w:w="567" w:type="dxa"/>
            <w:vMerge/>
            <w:tcBorders>
              <w:left w:val="nil"/>
              <w:right w:val="nil"/>
            </w:tcBorders>
          </w:tcPr>
          <w:p w14:paraId="3553552C" w14:textId="77777777" w:rsidR="003F0D33" w:rsidRDefault="003F0D33" w:rsidP="001F07C0">
            <w:pPr>
              <w:jc w:val="center"/>
              <w:rPr>
                <w:ins w:id="343" w:author="Liu xg" w:date="2021-06-12T20:53:00Z"/>
              </w:rPr>
            </w:pPr>
          </w:p>
        </w:tc>
        <w:tc>
          <w:tcPr>
            <w:tcW w:w="1096" w:type="dxa"/>
            <w:tcBorders>
              <w:top w:val="nil"/>
              <w:left w:val="nil"/>
              <w:right w:val="nil"/>
            </w:tcBorders>
          </w:tcPr>
          <w:p w14:paraId="58F73886" w14:textId="77777777" w:rsidR="003F0D33" w:rsidRDefault="003F0D33" w:rsidP="001F07C0">
            <w:pPr>
              <w:jc w:val="center"/>
              <w:rPr>
                <w:ins w:id="344" w:author="Liu xg" w:date="2021-06-12T20:53:00Z"/>
              </w:rPr>
            </w:pPr>
            <w:ins w:id="345" w:author="Liu xg" w:date="2021-06-12T20:53:00Z">
              <w:r>
                <w:rPr>
                  <w:rFonts w:hint="eastAsia"/>
                </w:rPr>
                <w:t>苹果区域</w:t>
              </w:r>
            </w:ins>
          </w:p>
        </w:tc>
        <w:tc>
          <w:tcPr>
            <w:tcW w:w="236" w:type="dxa"/>
            <w:vMerge/>
            <w:tcBorders>
              <w:left w:val="nil"/>
              <w:right w:val="nil"/>
            </w:tcBorders>
          </w:tcPr>
          <w:p w14:paraId="1F4047B8" w14:textId="77777777" w:rsidR="003F0D33" w:rsidRDefault="003F0D33" w:rsidP="001F07C0">
            <w:pPr>
              <w:jc w:val="center"/>
              <w:rPr>
                <w:ins w:id="346" w:author="Liu xg" w:date="2021-06-12T20:53:00Z"/>
              </w:rPr>
            </w:pPr>
          </w:p>
        </w:tc>
        <w:tc>
          <w:tcPr>
            <w:tcW w:w="428" w:type="dxa"/>
            <w:vMerge/>
            <w:tcBorders>
              <w:left w:val="nil"/>
              <w:right w:val="nil"/>
            </w:tcBorders>
          </w:tcPr>
          <w:p w14:paraId="000C2BEC" w14:textId="77777777" w:rsidR="003F0D33" w:rsidRDefault="003F0D33" w:rsidP="001F07C0">
            <w:pPr>
              <w:jc w:val="center"/>
              <w:rPr>
                <w:ins w:id="347" w:author="Liu xg" w:date="2021-06-12T20:53:00Z"/>
              </w:rPr>
            </w:pPr>
          </w:p>
        </w:tc>
        <w:tc>
          <w:tcPr>
            <w:tcW w:w="383" w:type="dxa"/>
            <w:vMerge/>
            <w:tcBorders>
              <w:left w:val="nil"/>
              <w:right w:val="nil"/>
            </w:tcBorders>
          </w:tcPr>
          <w:p w14:paraId="6DFDBA8C" w14:textId="77777777" w:rsidR="003F0D33" w:rsidRDefault="003F0D33" w:rsidP="001F07C0">
            <w:pPr>
              <w:jc w:val="center"/>
              <w:rPr>
                <w:ins w:id="348" w:author="Liu xg" w:date="2021-06-12T20:53:00Z"/>
              </w:rPr>
            </w:pPr>
          </w:p>
        </w:tc>
      </w:tr>
    </w:tbl>
    <w:p w14:paraId="755AE7F8" w14:textId="77777777" w:rsidR="003F0D33" w:rsidRDefault="003F0D33" w:rsidP="003F0D33">
      <w:pPr>
        <w:rPr>
          <w:ins w:id="349" w:author="Liu xg" w:date="2021-06-12T20:53:00Z"/>
        </w:rPr>
      </w:pPr>
    </w:p>
    <w:p w14:paraId="3B8200D7" w14:textId="77777777" w:rsidR="003F0D33" w:rsidRDefault="003F0D33" w:rsidP="003F0D33">
      <w:pPr>
        <w:jc w:val="center"/>
        <w:rPr>
          <w:ins w:id="350" w:author="Liu xg" w:date="2021-06-12T20:53:00Z"/>
        </w:rPr>
      </w:pPr>
      <w:ins w:id="351" w:author="Liu xg" w:date="2021-06-12T20:53:00Z">
        <w:r>
          <w:rPr>
            <w:rFonts w:hint="eastAsia"/>
          </w:rPr>
          <w:t>表</w:t>
        </w:r>
        <w:r>
          <w:t>3 H</w:t>
        </w:r>
        <w:r>
          <w:rPr>
            <w:rFonts w:hint="eastAsia"/>
          </w:rPr>
          <w:t>omo</w:t>
        </w:r>
        <w:r>
          <w:t>geneous High</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8"/>
        <w:gridCol w:w="426"/>
        <w:gridCol w:w="383"/>
      </w:tblGrid>
      <w:tr w:rsidR="003F0D33" w14:paraId="1CA358D1" w14:textId="77777777" w:rsidTr="001F07C0">
        <w:trPr>
          <w:jc w:val="center"/>
          <w:ins w:id="352" w:author="Liu xg" w:date="2021-06-12T20:53:00Z"/>
        </w:trPr>
        <w:tc>
          <w:tcPr>
            <w:tcW w:w="1255" w:type="dxa"/>
            <w:tcBorders>
              <w:left w:val="nil"/>
              <w:bottom w:val="single" w:sz="8" w:space="0" w:color="auto"/>
              <w:right w:val="nil"/>
            </w:tcBorders>
          </w:tcPr>
          <w:p w14:paraId="056719BE" w14:textId="77777777" w:rsidR="003F0D33" w:rsidRPr="00E6710D" w:rsidRDefault="003F0D33" w:rsidP="001F07C0">
            <w:pPr>
              <w:jc w:val="center"/>
              <w:rPr>
                <w:ins w:id="353" w:author="Liu xg" w:date="2021-06-12T20:53:00Z"/>
                <w:i/>
              </w:rPr>
            </w:pPr>
            <m:oMathPara>
              <m:oMath>
                <m:r>
                  <w:ins w:id="354" w:author="Liu xg" w:date="2021-06-12T20:53:00Z">
                    <w:rPr>
                      <w:rFonts w:ascii="Cambria Math" w:hAnsi="Cambria Math"/>
                    </w:rPr>
                    <m:t>A</m:t>
                  </w:ins>
                </m:r>
                <m:r>
                  <w:ins w:id="355" w:author="Liu xg" w:date="2021-06-12T20:53:00Z">
                    <w:rPr>
                      <w:rFonts w:ascii="Cambria Math" w:hAnsi="Cambria Math" w:hint="eastAsia"/>
                    </w:rPr>
                    <m:t>gen</m:t>
                  </w:ins>
                </m:r>
                <m:sSub>
                  <m:sSubPr>
                    <m:ctrlPr>
                      <w:ins w:id="356" w:author="Liu xg" w:date="2021-06-12T20:53:00Z">
                        <w:rPr>
                          <w:rFonts w:ascii="Cambria Math" w:hAnsi="Cambria Math"/>
                          <w:i/>
                        </w:rPr>
                      </w:ins>
                    </m:ctrlPr>
                  </m:sSubPr>
                  <m:e>
                    <m:r>
                      <w:ins w:id="357" w:author="Liu xg" w:date="2021-06-12T20:53:00Z">
                        <w:rPr>
                          <w:rFonts w:ascii="Cambria Math" w:hAnsi="Cambria Math" w:hint="eastAsia"/>
                        </w:rPr>
                        <m:t>t</m:t>
                      </w:ins>
                    </m:r>
                    <m:ctrlPr>
                      <w:ins w:id="358" w:author="Liu xg" w:date="2021-06-12T20:53:00Z">
                        <w:rPr>
                          <w:rFonts w:ascii="Cambria Math" w:hAnsi="Cambria Math" w:hint="eastAsia"/>
                          <w:i/>
                        </w:rPr>
                      </w:ins>
                    </m:ctrlPr>
                  </m:e>
                  <m:sub>
                    <m:r>
                      <w:ins w:id="359"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5F533522" w14:textId="77777777" w:rsidR="003F0D33" w:rsidRPr="000C4767" w:rsidRDefault="003F0D33" w:rsidP="001F07C0">
            <w:pPr>
              <w:jc w:val="center"/>
              <w:rPr>
                <w:ins w:id="360" w:author="Liu xg" w:date="2021-06-12T20:53:00Z"/>
                <w:b/>
                <w:bCs/>
                <w:i/>
              </w:rPr>
            </w:pPr>
            <m:oMathPara>
              <m:oMath>
                <m:sSup>
                  <m:sSupPr>
                    <m:ctrlPr>
                      <w:ins w:id="361" w:author="Liu xg" w:date="2021-06-12T20:53:00Z">
                        <w:rPr>
                          <w:rFonts w:ascii="Cambria Math" w:hAnsi="Cambria Math"/>
                          <w:b/>
                          <w:bCs/>
                          <w:i/>
                        </w:rPr>
                      </w:ins>
                    </m:ctrlPr>
                  </m:sSupPr>
                  <m:e>
                    <m:acc>
                      <m:accPr>
                        <m:ctrlPr>
                          <w:ins w:id="362" w:author="Liu xg" w:date="2021-06-12T20:53:00Z">
                            <w:rPr>
                              <w:rFonts w:ascii="Cambria Math" w:hAnsi="Cambria Math"/>
                              <w:b/>
                              <w:bCs/>
                              <w:i/>
                            </w:rPr>
                          </w:ins>
                        </m:ctrlPr>
                      </m:accPr>
                      <m:e>
                        <m:r>
                          <w:ins w:id="363" w:author="Liu xg" w:date="2021-06-12T20:53:00Z">
                            <m:rPr>
                              <m:sty m:val="bi"/>
                            </m:rPr>
                            <w:rPr>
                              <w:rFonts w:ascii="Cambria Math" w:hAnsi="Cambria Math"/>
                            </w:rPr>
                            <m:t>R</m:t>
                          </w:ins>
                        </m:r>
                      </m:e>
                    </m:acc>
                  </m:e>
                  <m:sup>
                    <m:r>
                      <w:ins w:id="364"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162A5283" w14:textId="77777777" w:rsidR="003F0D33" w:rsidRPr="000C4767" w:rsidRDefault="003F0D33" w:rsidP="001F07C0">
            <w:pPr>
              <w:jc w:val="center"/>
              <w:rPr>
                <w:ins w:id="365" w:author="Liu xg" w:date="2021-06-12T20:53:00Z"/>
                <w:i/>
              </w:rPr>
            </w:pPr>
            <m:oMathPara>
              <m:oMath>
                <m:sSup>
                  <m:sSupPr>
                    <m:ctrlPr>
                      <w:ins w:id="366" w:author="Liu xg" w:date="2021-06-12T20:53:00Z">
                        <w:rPr>
                          <w:rFonts w:ascii="Cambria Math" w:hAnsi="Cambria Math"/>
                          <w:i/>
                        </w:rPr>
                      </w:ins>
                    </m:ctrlPr>
                  </m:sSupPr>
                  <m:e>
                    <m:r>
                      <w:ins w:id="367" w:author="Liu xg" w:date="2021-06-12T20:53:00Z">
                        <w:rPr>
                          <w:rFonts w:ascii="Cambria Math" w:hAnsi="Cambria Math"/>
                        </w:rPr>
                        <m:t>M</m:t>
                      </w:ins>
                    </m:r>
                  </m:e>
                  <m:sup>
                    <m:r>
                      <w:ins w:id="368" w:author="Liu xg" w:date="2021-06-12T20:53:00Z">
                        <w:rPr>
                          <w:rFonts w:ascii="Cambria Math" w:hAnsi="Cambria Math"/>
                        </w:rPr>
                        <m:t>i</m:t>
                      </w:ins>
                    </m:r>
                  </m:sup>
                </m:sSup>
              </m:oMath>
            </m:oMathPara>
          </w:p>
        </w:tc>
        <w:tc>
          <w:tcPr>
            <w:tcW w:w="238" w:type="dxa"/>
            <w:tcBorders>
              <w:left w:val="nil"/>
              <w:bottom w:val="single" w:sz="8" w:space="0" w:color="auto"/>
              <w:right w:val="nil"/>
            </w:tcBorders>
          </w:tcPr>
          <w:p w14:paraId="70AC3A69" w14:textId="77777777" w:rsidR="003F0D33" w:rsidRPr="000C4767" w:rsidRDefault="003F0D33" w:rsidP="001F07C0">
            <w:pPr>
              <w:jc w:val="center"/>
              <w:rPr>
                <w:ins w:id="369" w:author="Liu xg" w:date="2021-06-12T20:53:00Z"/>
                <w:i/>
              </w:rPr>
            </w:pPr>
            <m:oMathPara>
              <m:oMath>
                <m:r>
                  <w:ins w:id="370" w:author="Liu xg" w:date="2021-06-12T20:53:00Z">
                    <w:rPr>
                      <w:rFonts w:ascii="Cambria Math" w:hAnsi="Cambria Math"/>
                    </w:rPr>
                    <m:t>τ</m:t>
                  </w:ins>
                </m:r>
              </m:oMath>
            </m:oMathPara>
          </w:p>
        </w:tc>
        <w:tc>
          <w:tcPr>
            <w:tcW w:w="426" w:type="dxa"/>
            <w:tcBorders>
              <w:left w:val="nil"/>
              <w:bottom w:val="single" w:sz="8" w:space="0" w:color="auto"/>
              <w:right w:val="nil"/>
            </w:tcBorders>
          </w:tcPr>
          <w:p w14:paraId="1A49D1A5" w14:textId="77777777" w:rsidR="003F0D33" w:rsidRPr="000C4767" w:rsidRDefault="003F0D33" w:rsidP="001F07C0">
            <w:pPr>
              <w:jc w:val="center"/>
              <w:rPr>
                <w:ins w:id="371" w:author="Liu xg" w:date="2021-06-12T20:53:00Z"/>
                <w:i/>
              </w:rPr>
            </w:pPr>
            <m:oMathPara>
              <m:oMath>
                <m:sSub>
                  <m:sSubPr>
                    <m:ctrlPr>
                      <w:ins w:id="372" w:author="Liu xg" w:date="2021-06-12T20:53:00Z">
                        <w:rPr>
                          <w:rFonts w:ascii="Cambria Math" w:hAnsi="Cambria Math"/>
                          <w:i/>
                        </w:rPr>
                      </w:ins>
                    </m:ctrlPr>
                  </m:sSubPr>
                  <m:e>
                    <m:r>
                      <w:ins w:id="373" w:author="Liu xg" w:date="2021-06-12T20:53:00Z">
                        <w:rPr>
                          <w:rFonts w:ascii="Cambria Math" w:hAnsi="Cambria Math"/>
                        </w:rPr>
                        <m:t>r</m:t>
                      </w:ins>
                    </m:r>
                  </m:e>
                  <m:sub>
                    <m:r>
                      <w:ins w:id="374"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1CFC7864" w14:textId="77777777" w:rsidR="003F0D33" w:rsidRPr="000C4767" w:rsidRDefault="003F0D33" w:rsidP="001F07C0">
            <w:pPr>
              <w:jc w:val="center"/>
              <w:rPr>
                <w:ins w:id="375" w:author="Liu xg" w:date="2021-06-12T20:53:00Z"/>
                <w:i/>
              </w:rPr>
            </w:pPr>
            <m:oMathPara>
              <m:oMath>
                <m:sSub>
                  <m:sSubPr>
                    <m:ctrlPr>
                      <w:ins w:id="376" w:author="Liu xg" w:date="2021-06-12T20:53:00Z">
                        <w:rPr>
                          <w:rFonts w:ascii="Cambria Math" w:hAnsi="Cambria Math"/>
                          <w:i/>
                        </w:rPr>
                      </w:ins>
                    </m:ctrlPr>
                  </m:sSubPr>
                  <m:e>
                    <m:r>
                      <w:ins w:id="377" w:author="Liu xg" w:date="2021-06-12T20:53:00Z">
                        <w:rPr>
                          <w:rFonts w:ascii="Cambria Math" w:hAnsi="Cambria Math"/>
                        </w:rPr>
                        <m:t>r</m:t>
                      </w:ins>
                    </m:r>
                  </m:e>
                  <m:sub>
                    <m:r>
                      <w:ins w:id="378" w:author="Liu xg" w:date="2021-06-12T20:53:00Z">
                        <w:rPr>
                          <w:rFonts w:ascii="Cambria Math" w:hAnsi="Cambria Math"/>
                        </w:rPr>
                        <m:t>g</m:t>
                      </w:ins>
                    </m:r>
                  </m:sub>
                </m:sSub>
              </m:oMath>
            </m:oMathPara>
          </w:p>
        </w:tc>
      </w:tr>
      <w:tr w:rsidR="003F0D33" w14:paraId="0A63F8DA" w14:textId="77777777" w:rsidTr="001F07C0">
        <w:trPr>
          <w:jc w:val="center"/>
          <w:ins w:id="379" w:author="Liu xg" w:date="2021-06-12T20:53:00Z"/>
        </w:trPr>
        <w:tc>
          <w:tcPr>
            <w:tcW w:w="1255" w:type="dxa"/>
            <w:tcBorders>
              <w:left w:val="nil"/>
              <w:bottom w:val="nil"/>
              <w:right w:val="nil"/>
            </w:tcBorders>
          </w:tcPr>
          <w:p w14:paraId="4192FE27" w14:textId="77777777" w:rsidR="003F0D33" w:rsidRDefault="003F0D33" w:rsidP="001F07C0">
            <w:pPr>
              <w:jc w:val="center"/>
              <w:rPr>
                <w:ins w:id="380" w:author="Liu xg" w:date="2021-06-12T20:53:00Z"/>
              </w:rPr>
            </w:pPr>
            <m:oMathPara>
              <m:oMath>
                <m:r>
                  <w:ins w:id="381" w:author="Liu xg" w:date="2021-06-12T20:53:00Z">
                    <w:rPr>
                      <w:rFonts w:ascii="Cambria Math" w:hAnsi="Cambria Math"/>
                    </w:rPr>
                    <m:t>1~3</m:t>
                  </w:ins>
                </m:r>
              </m:oMath>
            </m:oMathPara>
          </w:p>
        </w:tc>
        <w:tc>
          <w:tcPr>
            <w:tcW w:w="567" w:type="dxa"/>
            <w:tcBorders>
              <w:left w:val="nil"/>
              <w:bottom w:val="nil"/>
              <w:right w:val="nil"/>
            </w:tcBorders>
          </w:tcPr>
          <w:p w14:paraId="3F2CE8CC" w14:textId="77777777" w:rsidR="003F0D33" w:rsidRDefault="003F0D33" w:rsidP="001F07C0">
            <w:pPr>
              <w:jc w:val="center"/>
              <w:rPr>
                <w:ins w:id="382" w:author="Liu xg" w:date="2021-06-12T20:53:00Z"/>
              </w:rPr>
            </w:pPr>
            <w:ins w:id="383" w:author="Liu xg" w:date="2021-06-12T20:53:00Z">
              <w:r>
                <w:t>80</w:t>
              </w:r>
            </w:ins>
          </w:p>
        </w:tc>
        <w:tc>
          <w:tcPr>
            <w:tcW w:w="1096" w:type="dxa"/>
            <w:tcBorders>
              <w:left w:val="nil"/>
              <w:bottom w:val="nil"/>
              <w:right w:val="nil"/>
            </w:tcBorders>
          </w:tcPr>
          <w:p w14:paraId="38EBB0A7" w14:textId="77777777" w:rsidR="003F0D33" w:rsidRDefault="003F0D33" w:rsidP="001F07C0">
            <w:pPr>
              <w:jc w:val="center"/>
              <w:rPr>
                <w:ins w:id="384" w:author="Liu xg" w:date="2021-06-12T20:53:00Z"/>
              </w:rPr>
            </w:pPr>
            <w:ins w:id="385" w:author="Liu xg" w:date="2021-06-12T20:53:00Z">
              <w:r>
                <w:rPr>
                  <w:rFonts w:hint="eastAsia"/>
                </w:rPr>
                <w:t>垃圾区域</w:t>
              </w:r>
            </w:ins>
          </w:p>
        </w:tc>
        <w:tc>
          <w:tcPr>
            <w:tcW w:w="238" w:type="dxa"/>
            <w:vMerge w:val="restart"/>
            <w:tcBorders>
              <w:left w:val="nil"/>
              <w:right w:val="nil"/>
            </w:tcBorders>
            <w:vAlign w:val="center"/>
          </w:tcPr>
          <w:p w14:paraId="44E4C8A4" w14:textId="77777777" w:rsidR="003F0D33" w:rsidRDefault="003F0D33" w:rsidP="001F07C0">
            <w:pPr>
              <w:jc w:val="center"/>
              <w:rPr>
                <w:ins w:id="386" w:author="Liu xg" w:date="2021-06-12T20:53:00Z"/>
              </w:rPr>
            </w:pPr>
            <w:ins w:id="387" w:author="Liu xg" w:date="2021-06-12T20:53:00Z">
              <w:r>
                <w:rPr>
                  <w:rFonts w:hint="eastAsia"/>
                </w:rPr>
                <w:t>5</w:t>
              </w:r>
            </w:ins>
          </w:p>
        </w:tc>
        <w:tc>
          <w:tcPr>
            <w:tcW w:w="426" w:type="dxa"/>
            <w:vMerge w:val="restart"/>
            <w:tcBorders>
              <w:left w:val="nil"/>
              <w:right w:val="nil"/>
            </w:tcBorders>
            <w:vAlign w:val="center"/>
          </w:tcPr>
          <w:p w14:paraId="17F20A7B" w14:textId="77777777" w:rsidR="003F0D33" w:rsidRDefault="003F0D33" w:rsidP="001F07C0">
            <w:pPr>
              <w:jc w:val="center"/>
              <w:rPr>
                <w:ins w:id="388" w:author="Liu xg" w:date="2021-06-12T20:53:00Z"/>
              </w:rPr>
            </w:pPr>
            <w:ins w:id="389" w:author="Liu xg" w:date="2021-06-12T20:53:00Z">
              <w:r>
                <w:rPr>
                  <w:rFonts w:hint="eastAsia"/>
                </w:rPr>
                <w:t>1</w:t>
              </w:r>
              <w:r>
                <w:t>0</w:t>
              </w:r>
            </w:ins>
          </w:p>
        </w:tc>
        <w:tc>
          <w:tcPr>
            <w:tcW w:w="383" w:type="dxa"/>
            <w:vMerge w:val="restart"/>
            <w:tcBorders>
              <w:left w:val="nil"/>
              <w:right w:val="nil"/>
            </w:tcBorders>
            <w:vAlign w:val="center"/>
          </w:tcPr>
          <w:p w14:paraId="3B88CE6D" w14:textId="77777777" w:rsidR="003F0D33" w:rsidRDefault="003F0D33" w:rsidP="001F07C0">
            <w:pPr>
              <w:jc w:val="center"/>
              <w:rPr>
                <w:ins w:id="390" w:author="Liu xg" w:date="2021-06-12T20:53:00Z"/>
              </w:rPr>
            </w:pPr>
            <w:ins w:id="391" w:author="Liu xg" w:date="2021-06-12T20:53:00Z">
              <w:r>
                <w:rPr>
                  <w:rFonts w:hint="eastAsia"/>
                </w:rPr>
                <w:t>5</w:t>
              </w:r>
            </w:ins>
          </w:p>
        </w:tc>
      </w:tr>
      <w:tr w:rsidR="003F0D33" w14:paraId="7788B482" w14:textId="77777777" w:rsidTr="001F07C0">
        <w:trPr>
          <w:jc w:val="center"/>
          <w:ins w:id="392" w:author="Liu xg" w:date="2021-06-12T20:53:00Z"/>
        </w:trPr>
        <w:tc>
          <w:tcPr>
            <w:tcW w:w="1255" w:type="dxa"/>
            <w:tcBorders>
              <w:top w:val="nil"/>
              <w:left w:val="nil"/>
              <w:right w:val="nil"/>
            </w:tcBorders>
          </w:tcPr>
          <w:p w14:paraId="384E8116" w14:textId="77777777" w:rsidR="003F0D33" w:rsidRDefault="003F0D33" w:rsidP="001F07C0">
            <w:pPr>
              <w:jc w:val="center"/>
              <w:rPr>
                <w:ins w:id="393" w:author="Liu xg" w:date="2021-06-12T20:53:00Z"/>
              </w:rPr>
            </w:pPr>
            <m:oMathPara>
              <m:oMath>
                <m:r>
                  <w:ins w:id="394" w:author="Liu xg" w:date="2021-06-12T20:53:00Z">
                    <w:rPr>
                      <w:rFonts w:ascii="Cambria Math" w:hAnsi="Cambria Math"/>
                    </w:rPr>
                    <m:t>4~6</m:t>
                  </w:ins>
                </m:r>
              </m:oMath>
            </m:oMathPara>
          </w:p>
        </w:tc>
        <w:tc>
          <w:tcPr>
            <w:tcW w:w="567" w:type="dxa"/>
            <w:tcBorders>
              <w:top w:val="nil"/>
              <w:left w:val="nil"/>
              <w:right w:val="nil"/>
            </w:tcBorders>
          </w:tcPr>
          <w:p w14:paraId="36BB042E" w14:textId="77777777" w:rsidR="003F0D33" w:rsidRDefault="003F0D33" w:rsidP="001F07C0">
            <w:pPr>
              <w:jc w:val="center"/>
              <w:rPr>
                <w:ins w:id="395" w:author="Liu xg" w:date="2021-06-12T20:53:00Z"/>
              </w:rPr>
            </w:pPr>
            <w:ins w:id="396" w:author="Liu xg" w:date="2021-06-12T20:53:00Z">
              <w:r>
                <w:t>80</w:t>
              </w:r>
            </w:ins>
          </w:p>
        </w:tc>
        <w:tc>
          <w:tcPr>
            <w:tcW w:w="1096" w:type="dxa"/>
            <w:tcBorders>
              <w:top w:val="nil"/>
              <w:left w:val="nil"/>
              <w:right w:val="nil"/>
            </w:tcBorders>
          </w:tcPr>
          <w:p w14:paraId="3F9C34B9" w14:textId="77777777" w:rsidR="003F0D33" w:rsidRDefault="003F0D33" w:rsidP="001F07C0">
            <w:pPr>
              <w:jc w:val="center"/>
              <w:rPr>
                <w:ins w:id="397" w:author="Liu xg" w:date="2021-06-12T20:53:00Z"/>
              </w:rPr>
            </w:pPr>
            <w:ins w:id="398" w:author="Liu xg" w:date="2021-06-12T20:53:00Z">
              <w:r>
                <w:rPr>
                  <w:rFonts w:hint="eastAsia"/>
                </w:rPr>
                <w:t>苹果区域</w:t>
              </w:r>
            </w:ins>
          </w:p>
        </w:tc>
        <w:tc>
          <w:tcPr>
            <w:tcW w:w="238" w:type="dxa"/>
            <w:vMerge/>
            <w:tcBorders>
              <w:left w:val="nil"/>
              <w:right w:val="nil"/>
            </w:tcBorders>
          </w:tcPr>
          <w:p w14:paraId="669F7924" w14:textId="77777777" w:rsidR="003F0D33" w:rsidRDefault="003F0D33" w:rsidP="001F07C0">
            <w:pPr>
              <w:jc w:val="center"/>
              <w:rPr>
                <w:ins w:id="399" w:author="Liu xg" w:date="2021-06-12T20:53:00Z"/>
              </w:rPr>
            </w:pPr>
          </w:p>
        </w:tc>
        <w:tc>
          <w:tcPr>
            <w:tcW w:w="426" w:type="dxa"/>
            <w:vMerge/>
            <w:tcBorders>
              <w:left w:val="nil"/>
              <w:right w:val="nil"/>
            </w:tcBorders>
          </w:tcPr>
          <w:p w14:paraId="0EF7556A" w14:textId="77777777" w:rsidR="003F0D33" w:rsidRDefault="003F0D33" w:rsidP="001F07C0">
            <w:pPr>
              <w:jc w:val="center"/>
              <w:rPr>
                <w:ins w:id="400" w:author="Liu xg" w:date="2021-06-12T20:53:00Z"/>
              </w:rPr>
            </w:pPr>
          </w:p>
        </w:tc>
        <w:tc>
          <w:tcPr>
            <w:tcW w:w="383" w:type="dxa"/>
            <w:vMerge/>
            <w:tcBorders>
              <w:left w:val="nil"/>
              <w:right w:val="nil"/>
            </w:tcBorders>
          </w:tcPr>
          <w:p w14:paraId="4194763C" w14:textId="77777777" w:rsidR="003F0D33" w:rsidRDefault="003F0D33" w:rsidP="001F07C0">
            <w:pPr>
              <w:jc w:val="center"/>
              <w:rPr>
                <w:ins w:id="401" w:author="Liu xg" w:date="2021-06-12T20:53:00Z"/>
              </w:rPr>
            </w:pPr>
          </w:p>
        </w:tc>
      </w:tr>
    </w:tbl>
    <w:p w14:paraId="5281E1D3" w14:textId="46D1C57B" w:rsidR="003F0D33" w:rsidRDefault="008028A2" w:rsidP="003F0D33">
      <w:pPr>
        <w:rPr>
          <w:ins w:id="402" w:author="Liu xg" w:date="2021-06-12T20:53:00Z"/>
        </w:rPr>
      </w:pPr>
      <w:ins w:id="403" w:author="Liu xg" w:date="2021-06-14T20:59:00Z">
        <w:r>
          <w:rPr>
            <w:rFonts w:hint="eastAsia"/>
          </w:rPr>
          <w:t>使用</w:t>
        </w:r>
      </w:ins>
      <w:ins w:id="404" w:author="Liu xg" w:date="2021-06-12T20:53:00Z">
        <w:r w:rsidR="003F0D33">
          <w:rPr>
            <w:rFonts w:hint="eastAsia"/>
          </w:rPr>
          <w:t>决策任务中</w:t>
        </w:r>
      </w:ins>
      <w:ins w:id="405" w:author="Liu xg" w:date="2021-06-13T13:34:00Z">
        <w:r w:rsidR="00D437E7">
          <w:rPr>
            <w:rFonts w:hint="eastAsia"/>
          </w:rPr>
          <w:t>每个</w:t>
        </w:r>
        <w:r w:rsidR="00D437E7">
          <w:rPr>
            <w:rFonts w:hint="eastAsia"/>
          </w:rPr>
          <w:t>episode</w:t>
        </w:r>
        <w:r w:rsidR="00D437E7">
          <w:rPr>
            <w:rFonts w:hint="eastAsia"/>
          </w:rPr>
          <w:t>总收益</w:t>
        </w:r>
      </w:ins>
      <w:ins w:id="406" w:author="Liu xg" w:date="2021-06-12T20:53:00Z">
        <w:r w:rsidR="003F0D33">
          <w:rPr>
            <w:rFonts w:hint="eastAsia"/>
          </w:rPr>
          <w:t>评价了</w:t>
        </w:r>
      </w:ins>
      <w:ins w:id="407" w:author="Liu xg" w:date="2021-06-14T20:59:00Z">
        <w:r>
          <w:rPr>
            <w:rFonts w:hint="eastAsia"/>
          </w:rPr>
          <w:t>不同团体形成</w:t>
        </w:r>
      </w:ins>
      <w:ins w:id="408" w:author="Liu xg" w:date="2021-06-12T20:53:00Z">
        <w:r w:rsidR="003F0D33">
          <w:rPr>
            <w:rFonts w:hint="eastAsia"/>
          </w:rPr>
          <w:t>合作的优劣程度，在图</w:t>
        </w:r>
        <w:r w:rsidR="003F0D33">
          <w:rPr>
            <w:rFonts w:hint="eastAsia"/>
          </w:rPr>
          <w:t>2</w:t>
        </w:r>
        <w:r w:rsidR="003F0D33">
          <w:rPr>
            <w:rFonts w:hint="eastAsia"/>
          </w:rPr>
          <w:t>中展示了不同团体的</w:t>
        </w:r>
      </w:ins>
      <w:ins w:id="409" w:author="Liu xg" w:date="2021-06-13T13:34:00Z">
        <w:r w:rsidR="00D437E7">
          <w:rPr>
            <w:rFonts w:hint="eastAsia"/>
          </w:rPr>
          <w:t>收益情况</w:t>
        </w:r>
      </w:ins>
      <w:ins w:id="410" w:author="Liu xg" w:date="2021-06-12T20:53:00Z">
        <w:r w:rsidR="003F0D33">
          <w:rPr>
            <w:rFonts w:hint="eastAsia"/>
          </w:rPr>
          <w:t>，我们还使用个体在环境中随机动作的结果作为基线进行了对比。图</w:t>
        </w:r>
        <w:r w:rsidR="003F0D33">
          <w:rPr>
            <w:rFonts w:hint="eastAsia"/>
          </w:rPr>
          <w:t>2</w:t>
        </w:r>
        <w:r w:rsidR="003F0D33">
          <w:rPr>
            <w:rFonts w:hint="eastAsia"/>
          </w:rPr>
          <w:t>中的结果可以看出，存在差异的团体</w:t>
        </w:r>
        <w:r w:rsidR="003F0D33">
          <w:rPr>
            <w:rFonts w:hint="eastAsia"/>
          </w:rPr>
          <w:t>(</w:t>
        </w:r>
        <w:r w:rsidR="003F0D33">
          <w:t>H</w:t>
        </w:r>
        <w:r w:rsidR="003F0D33">
          <w:rPr>
            <w:rFonts w:hint="eastAsia"/>
          </w:rPr>
          <w:t>e</w:t>
        </w:r>
        <w:r w:rsidR="003F0D33">
          <w:t>terogeneous)</w:t>
        </w:r>
        <w:r w:rsidR="003F0D33">
          <w:rPr>
            <w:rFonts w:hint="eastAsia"/>
          </w:rPr>
          <w:t>执行相同的</w:t>
        </w:r>
        <w:r w:rsidR="003F0D33">
          <w:rPr>
            <w:rFonts w:hint="eastAsia"/>
          </w:rPr>
          <w:t>episode</w:t>
        </w:r>
        <w:r w:rsidR="003F0D33">
          <w:rPr>
            <w:rFonts w:hint="eastAsia"/>
          </w:rPr>
          <w:t>可以取得较高的收益，说明存在差异的团体通过合作实现了环境资源的稳定增长，同时提高了集体收益。而对于个体目标收益均较小的团体</w:t>
        </w:r>
        <w:r w:rsidR="003F0D33">
          <w:rPr>
            <w:rFonts w:hint="eastAsia"/>
          </w:rPr>
          <w:t>(</w:t>
        </w:r>
        <w:r w:rsidR="003F0D33">
          <w:t>H</w:t>
        </w:r>
        <w:r w:rsidR="003F0D33">
          <w:rPr>
            <w:rFonts w:hint="eastAsia"/>
          </w:rPr>
          <w:t>omo</w:t>
        </w:r>
        <w:r w:rsidR="003F0D33">
          <w:t>geneous Low)</w:t>
        </w:r>
        <w:r w:rsidR="003F0D33">
          <w:rPr>
            <w:rFonts w:hint="eastAsia"/>
          </w:rPr>
          <w:t>，他们得到的团体收益甚至低于基线结果吗，这是由于低的目标收益使他们很快达到自身满足，而减少了探索和合作的趋势。当个体目标收益均较大时</w:t>
        </w:r>
        <w:r w:rsidR="003F0D33">
          <w:rPr>
            <w:rFonts w:hint="eastAsia"/>
          </w:rPr>
          <w:t>(</w:t>
        </w:r>
        <w:r w:rsidR="003F0D33">
          <w:t>H</w:t>
        </w:r>
        <w:r w:rsidR="003F0D33">
          <w:rPr>
            <w:rFonts w:hint="eastAsia"/>
          </w:rPr>
          <w:t>omo</w:t>
        </w:r>
        <w:r w:rsidR="003F0D33">
          <w:t>geneous High)</w:t>
        </w:r>
        <w:r w:rsidR="003F0D33">
          <w:rPr>
            <w:rFonts w:hint="eastAsia"/>
          </w:rPr>
          <w:t>，个体都倾向去采集苹果获得高收益，但这样的行为导致了环境的不稳定，过渡采集苹果导致环境中垃圾数量不断增长而抑制了苹果的再生，最终使该团体的集体收益降低。</w:t>
        </w:r>
      </w:ins>
    </w:p>
    <w:p w14:paraId="5BC14C91" w14:textId="7154DD8B" w:rsidR="003F0D33" w:rsidRDefault="00E55431" w:rsidP="003F0D33">
      <w:pPr>
        <w:jc w:val="center"/>
        <w:rPr>
          <w:ins w:id="411" w:author="Liu xg" w:date="2021-06-12T20:53:00Z"/>
        </w:rPr>
      </w:pPr>
      <w:ins w:id="412" w:author="Liu xg" w:date="2021-06-14T22:04:00Z">
        <w:r w:rsidRPr="00E55431">
          <w:rPr>
            <w:noProof/>
          </w:rPr>
          <w:drawing>
            <wp:inline distT="0" distB="0" distL="0" distR="0" wp14:anchorId="0A674C2E" wp14:editId="2247769B">
              <wp:extent cx="4568400" cy="28800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63" r="492" b="4518"/>
                      <a:stretch/>
                    </pic:blipFill>
                    <pic:spPr bwMode="auto">
                      <a:xfrm>
                        <a:off x="0" y="0"/>
                        <a:ext cx="45684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1A34C9D" w14:textId="511D9DBD" w:rsidR="003F0D33" w:rsidRDefault="003F0D33" w:rsidP="003F0D33">
      <w:pPr>
        <w:pStyle w:val="ac"/>
        <w:jc w:val="center"/>
        <w:rPr>
          <w:ins w:id="413" w:author="Liu xg" w:date="2021-06-12T20:53:00Z"/>
          <w:rFonts w:ascii="宋体" w:eastAsia="宋体" w:hAnsi="宋体"/>
        </w:rPr>
      </w:pPr>
      <w:ins w:id="414" w:author="Liu xg" w:date="2021-06-12T20:53:00Z">
        <w:r w:rsidRPr="00D8195E">
          <w:rPr>
            <w:rFonts w:ascii="宋体" w:eastAsia="宋体" w:hAnsi="宋体"/>
          </w:rPr>
          <w:t xml:space="preserve">图 </w:t>
        </w:r>
        <w:r w:rsidRPr="00D8195E">
          <w:rPr>
            <w:rFonts w:ascii="宋体" w:eastAsia="宋体" w:hAnsi="宋体"/>
          </w:rPr>
          <w:fldChar w:fldCharType="begin"/>
        </w:r>
        <w:r w:rsidRPr="00D8195E">
          <w:rPr>
            <w:rFonts w:ascii="宋体" w:eastAsia="宋体" w:hAnsi="宋体"/>
          </w:rPr>
          <w:instrText xml:space="preserve"> SEQ 图 \* ARABIC </w:instrText>
        </w:r>
        <w:r w:rsidRPr="00D8195E">
          <w:rPr>
            <w:rFonts w:ascii="宋体" w:eastAsia="宋体" w:hAnsi="宋体"/>
          </w:rPr>
          <w:fldChar w:fldCharType="separate"/>
        </w:r>
      </w:ins>
      <w:ins w:id="415" w:author="Liu xg" w:date="2021-06-14T22:38:00Z">
        <w:r w:rsidR="00D22973">
          <w:rPr>
            <w:rFonts w:ascii="宋体" w:eastAsia="宋体" w:hAnsi="宋体"/>
            <w:noProof/>
          </w:rPr>
          <w:t>2</w:t>
        </w:r>
      </w:ins>
      <w:ins w:id="416" w:author="Liu xg" w:date="2021-06-12T20:53:00Z">
        <w:r w:rsidRPr="00D8195E">
          <w:rPr>
            <w:rFonts w:ascii="宋体" w:eastAsia="宋体" w:hAnsi="宋体"/>
          </w:rPr>
          <w:fldChar w:fldCharType="end"/>
        </w:r>
        <w:r w:rsidRPr="00D8195E">
          <w:rPr>
            <w:rFonts w:ascii="宋体" w:eastAsia="宋体" w:hAnsi="宋体"/>
          </w:rPr>
          <w:t>.</w:t>
        </w:r>
        <w:r w:rsidRPr="00D8195E">
          <w:rPr>
            <w:rFonts w:ascii="宋体" w:eastAsia="宋体" w:hAnsi="宋体" w:hint="eastAsia"/>
          </w:rPr>
          <w:t>个体异质性与个体同质性收益比较</w:t>
        </w:r>
      </w:ins>
    </w:p>
    <w:p w14:paraId="7BD08E3D" w14:textId="77777777" w:rsidR="008F783D" w:rsidRDefault="008F783D" w:rsidP="003F0D33">
      <w:pPr>
        <w:keepNext/>
        <w:jc w:val="center"/>
        <w:rPr>
          <w:ins w:id="417" w:author="Liu xg" w:date="2021-06-14T21:58:00Z"/>
          <w:noProof/>
        </w:rPr>
      </w:pPr>
      <w:ins w:id="418" w:author="Liu xg" w:date="2021-06-14T21:57:00Z">
        <w:r w:rsidRPr="008F783D">
          <w:rPr>
            <w:noProof/>
          </w:rPr>
          <w:lastRenderedPageBreak/>
          <w:t xml:space="preserve"> </w:t>
        </w:r>
      </w:ins>
    </w:p>
    <w:p w14:paraId="10BEF922" w14:textId="51D537F5" w:rsidR="003F0D33" w:rsidRDefault="003F0D33" w:rsidP="003F0D33">
      <w:pPr>
        <w:keepNext/>
        <w:jc w:val="center"/>
        <w:rPr>
          <w:ins w:id="419" w:author="Liu xg" w:date="2021-06-12T20:53:00Z"/>
        </w:rPr>
      </w:pPr>
      <w:ins w:id="420" w:author="Liu xg" w:date="2021-06-12T20:53:00Z">
        <w:r>
          <w:rPr>
            <w:noProof/>
          </w:rPr>
          <mc:AlternateContent>
            <mc:Choice Requires="wpc">
              <w:drawing>
                <wp:inline distT="0" distB="0" distL="0" distR="0" wp14:anchorId="70819A25" wp14:editId="758221A1">
                  <wp:extent cx="5443855" cy="4281155"/>
                  <wp:effectExtent l="0" t="0" r="4445" b="571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 name="文本框 9"/>
                          <wps:cNvSpPr txBox="1"/>
                          <wps:spPr>
                            <a:xfrm>
                              <a:off x="3627682" y="3967480"/>
                              <a:ext cx="1019810" cy="313055"/>
                            </a:xfrm>
                            <a:prstGeom prst="rect">
                              <a:avLst/>
                            </a:prstGeom>
                            <a:solidFill>
                              <a:schemeClr val="lt1"/>
                            </a:solidFill>
                            <a:ln w="6350">
                              <a:noFill/>
                            </a:ln>
                          </wps:spPr>
                          <wps:txbx>
                            <w:txbxContent>
                              <w:p w14:paraId="143E0A0B" w14:textId="77777777" w:rsidR="003F0D33" w:rsidRDefault="003F0D33" w:rsidP="003F0D33">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文本框 9"/>
                          <wps:cNvSpPr txBox="1"/>
                          <wps:spPr>
                            <a:xfrm>
                              <a:off x="717731" y="3967063"/>
                              <a:ext cx="1019810" cy="313472"/>
                            </a:xfrm>
                            <a:prstGeom prst="rect">
                              <a:avLst/>
                            </a:prstGeom>
                            <a:solidFill>
                              <a:schemeClr val="lt1"/>
                            </a:solidFill>
                            <a:ln w="6350">
                              <a:noFill/>
                            </a:ln>
                          </wps:spPr>
                          <wps:txbx>
                            <w:txbxContent>
                              <w:p w14:paraId="2B140AFC" w14:textId="77777777" w:rsidR="003F0D33" w:rsidRDefault="003F0D33"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文本框 9"/>
                          <wps:cNvSpPr txBox="1"/>
                          <wps:spPr>
                            <a:xfrm>
                              <a:off x="3549305" y="1826497"/>
                              <a:ext cx="1020347" cy="325163"/>
                            </a:xfrm>
                            <a:prstGeom prst="rect">
                              <a:avLst/>
                            </a:prstGeom>
                            <a:solidFill>
                              <a:schemeClr val="lt1"/>
                            </a:solidFill>
                            <a:ln w="6350">
                              <a:noFill/>
                            </a:ln>
                          </wps:spPr>
                          <wps:txbx>
                            <w:txbxContent>
                              <w:p w14:paraId="3AF627DC" w14:textId="77777777" w:rsidR="003F0D33" w:rsidRPr="000A1217" w:rsidRDefault="003F0D33"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文本框 9"/>
                          <wps:cNvSpPr txBox="1"/>
                          <wps:spPr>
                            <a:xfrm>
                              <a:off x="773581" y="1826606"/>
                              <a:ext cx="1019810" cy="325120"/>
                            </a:xfrm>
                            <a:prstGeom prst="rect">
                              <a:avLst/>
                            </a:prstGeom>
                            <a:solidFill>
                              <a:schemeClr val="lt1"/>
                            </a:solidFill>
                            <a:ln w="6350">
                              <a:noFill/>
                            </a:ln>
                          </wps:spPr>
                          <wps:txbx>
                            <w:txbxContent>
                              <w:p w14:paraId="1063F340" w14:textId="77777777" w:rsidR="003F0D33" w:rsidRDefault="003F0D33" w:rsidP="003F0D33">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图片 29"/>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t="-9" r="9328" b="4709"/>
                            <a:stretch/>
                          </pic:blipFill>
                          <pic:spPr bwMode="auto">
                            <a:xfrm>
                              <a:off x="0" y="2173489"/>
                              <a:ext cx="2671200" cy="1871560"/>
                            </a:xfrm>
                            <a:prstGeom prst="rect">
                              <a:avLst/>
                            </a:prstGeom>
                            <a:noFill/>
                            <a:ln>
                              <a:noFill/>
                            </a:ln>
                          </pic:spPr>
                        </pic:pic>
                        <pic:pic xmlns:pic="http://schemas.openxmlformats.org/drawingml/2006/picture">
                          <pic:nvPicPr>
                            <pic:cNvPr id="17" name="图片 17"/>
                            <pic:cNvPicPr preferRelativeResize="0">
                              <a:picLocks noChangeAspect="1"/>
                            </pic:cNvPicPr>
                          </pic:nvPicPr>
                          <pic:blipFill rotWithShape="1">
                            <a:blip r:embed="rId10"/>
                            <a:srcRect l="-24" r="9702" b="4447"/>
                            <a:stretch/>
                          </pic:blipFill>
                          <pic:spPr>
                            <a:xfrm>
                              <a:off x="2777593" y="2204580"/>
                              <a:ext cx="2653200" cy="1871218"/>
                            </a:xfrm>
                            <a:prstGeom prst="rect">
                              <a:avLst/>
                            </a:prstGeom>
                          </pic:spPr>
                        </pic:pic>
                        <pic:pic xmlns:pic="http://schemas.openxmlformats.org/drawingml/2006/picture">
                          <pic:nvPicPr>
                            <pic:cNvPr id="18" name="图片 18"/>
                            <pic:cNvPicPr preferRelativeResize="0">
                              <a:picLocks noChangeAspect="1"/>
                            </pic:cNvPicPr>
                          </pic:nvPicPr>
                          <pic:blipFill rotWithShape="1">
                            <a:blip r:embed="rId11"/>
                            <a:srcRect r="9044" b="4205"/>
                            <a:stretch/>
                          </pic:blipFill>
                          <pic:spPr>
                            <a:xfrm>
                              <a:off x="0" y="0"/>
                              <a:ext cx="2667600" cy="1872996"/>
                            </a:xfrm>
                            <a:prstGeom prst="rect">
                              <a:avLst/>
                            </a:prstGeom>
                          </pic:spPr>
                        </pic:pic>
                        <pic:pic xmlns:pic="http://schemas.openxmlformats.org/drawingml/2006/picture">
                          <pic:nvPicPr>
                            <pic:cNvPr id="30" name="图片 30"/>
                            <pic:cNvPicPr preferRelativeResize="0">
                              <a:picLocks noChangeAspect="1"/>
                            </pic:cNvPicPr>
                          </pic:nvPicPr>
                          <pic:blipFill rotWithShape="1">
                            <a:blip r:embed="rId12" cstate="print">
                              <a:extLst>
                                <a:ext uri="{28A0092B-C50C-407E-A947-70E740481C1C}">
                                  <a14:useLocalDpi xmlns:a14="http://schemas.microsoft.com/office/drawing/2010/main" val="0"/>
                                </a:ext>
                              </a:extLst>
                            </a:blip>
                            <a:srcRect t="-4" r="9431" b="4802"/>
                            <a:stretch/>
                          </pic:blipFill>
                          <pic:spPr bwMode="auto">
                            <a:xfrm>
                              <a:off x="2770324" y="65"/>
                              <a:ext cx="2671200" cy="1871781"/>
                            </a:xfrm>
                            <a:prstGeom prst="rect">
                              <a:avLst/>
                            </a:prstGeom>
                            <a:noFill/>
                            <a:ln>
                              <a:noFill/>
                            </a:ln>
                          </pic:spPr>
                        </pic:pic>
                      </wpc:wpc>
                    </a:graphicData>
                  </a:graphic>
                </wp:inline>
              </w:drawing>
            </mc:Choice>
            <mc:Fallback>
              <w:pict>
                <v:group w14:anchorId="70819A25" id="画布 3" o:spid="_x0000_s1026" editas="canvas" style="width:428.65pt;height:337.1pt;mso-position-horizontal-relative:char;mso-position-vertical-relative:line" coordsize="54438,4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438;height:42805;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36276;top:39674;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143E0A0B" w14:textId="77777777" w:rsidR="003F0D33" w:rsidRDefault="003F0D33" w:rsidP="003F0D33">
                          <w:pPr>
                            <w:jc w:val="center"/>
                            <w:rPr>
                              <w:rFonts w:cs="Times New Roman"/>
                              <w:sz w:val="15"/>
                              <w:szCs w:val="15"/>
                            </w:rPr>
                          </w:pPr>
                          <w:r>
                            <w:rPr>
                              <w:rFonts w:cs="Times New Roman"/>
                              <w:sz w:val="15"/>
                              <w:szCs w:val="15"/>
                            </w:rPr>
                            <w:t>Homogeneous High</w:t>
                          </w:r>
                        </w:p>
                      </w:txbxContent>
                    </v:textbox>
                  </v:shape>
                  <v:shape id="文本框 9" o:spid="_x0000_s1029" type="#_x0000_t202" style="position:absolute;left:7177;top:39670;width:10198;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2B140AFC" w14:textId="77777777" w:rsidR="003F0D33" w:rsidRDefault="003F0D33"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v:textbox>
                  </v:shape>
                  <v:shape id="文本框 9" o:spid="_x0000_s1030" type="#_x0000_t202" style="position:absolute;left:35493;top:18264;width:10203;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3AF627DC" w14:textId="77777777" w:rsidR="003F0D33" w:rsidRPr="000A1217" w:rsidRDefault="003F0D33"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v:textbox>
                  </v:shape>
                  <v:shape id="文本框 9" o:spid="_x0000_s1031" type="#_x0000_t202" style="position:absolute;left:7735;top:18266;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14:paraId="1063F340" w14:textId="77777777" w:rsidR="003F0D33" w:rsidRDefault="003F0D33" w:rsidP="003F0D33">
                          <w:pPr>
                            <w:jc w:val="center"/>
                            <w:rPr>
                              <w:rFonts w:cs="Times New Roman"/>
                              <w:sz w:val="15"/>
                              <w:szCs w:val="15"/>
                            </w:rPr>
                          </w:pPr>
                          <w:r>
                            <w:rPr>
                              <w:rFonts w:cs="Times New Roman"/>
                              <w:sz w:val="15"/>
                              <w:szCs w:val="15"/>
                            </w:rPr>
                            <w:t>Random Action</w:t>
                          </w:r>
                        </w:p>
                      </w:txbxContent>
                    </v:textbox>
                  </v:shape>
                  <v:shape id="图片 29" o:spid="_x0000_s1032" type="#_x0000_t75" style="position:absolute;top:21734;width:26712;height:18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">
                    <v:imagedata r:id="rId13" o:title="" croptop="-6f" cropbottom="3086f" cropright="6113f"/>
                  </v:shape>
                  <v:shape id="图片 17" o:spid="_x0000_s1033" type="#_x0000_t75" style="position:absolute;left:27775;top:22045;width:26532;height:187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">
                    <v:imagedata r:id="rId14" o:title="" cropbottom="2914f" cropleft="-16f" cropright="6358f"/>
                  </v:shape>
                  <v:shape id="图片 18" o:spid="_x0000_s1034" type="#_x0000_t75" style="position:absolute;width:26676;height:187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">
                    <v:imagedata r:id="rId15" o:title="" cropbottom="2756f" cropright="5927f"/>
                  </v:shape>
                  <v:shape id="图片 30" o:spid="_x0000_s1035" type="#_x0000_t75" style="position:absolute;left:27703;width:26712;height:187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">
                    <v:imagedata r:id="rId16" o:title="" croptop="-3f" cropbottom="3147f" cropright="6181f"/>
                  </v:shape>
                  <w10:anchorlock/>
                </v:group>
              </w:pict>
            </mc:Fallback>
          </mc:AlternateContent>
        </w:r>
      </w:ins>
    </w:p>
    <w:p w14:paraId="09683584" w14:textId="30E2E9B8" w:rsidR="003F0D33" w:rsidRDefault="003F0D33" w:rsidP="003F0D33">
      <w:pPr>
        <w:pStyle w:val="ac"/>
        <w:jc w:val="center"/>
        <w:rPr>
          <w:ins w:id="421" w:author="Liu xg" w:date="2021-06-12T20:53:00Z"/>
          <w:rFonts w:ascii="宋体" w:eastAsia="宋体" w:hAnsi="宋体"/>
        </w:rPr>
      </w:pPr>
      <w:ins w:id="422" w:author="Liu xg" w:date="2021-06-12T20:53:00Z">
        <w:r w:rsidRPr="001C4E43">
          <w:rPr>
            <w:rFonts w:ascii="宋体" w:eastAsia="宋体" w:hAnsi="宋体" w:hint="eastAsia"/>
          </w:rPr>
          <w:t xml:space="preserve">图 </w:t>
        </w:r>
        <w:r w:rsidRPr="001C4E43">
          <w:rPr>
            <w:rFonts w:ascii="宋体" w:eastAsia="宋体" w:hAnsi="宋体"/>
          </w:rPr>
          <w:fldChar w:fldCharType="begin"/>
        </w:r>
        <w:r w:rsidRPr="001C4E43">
          <w:rPr>
            <w:rFonts w:ascii="宋体" w:eastAsia="宋体" w:hAnsi="宋体"/>
          </w:rPr>
          <w:instrText xml:space="preserve"> </w:instrText>
        </w:r>
        <w:r w:rsidRPr="001C4E43">
          <w:rPr>
            <w:rFonts w:ascii="宋体" w:eastAsia="宋体" w:hAnsi="宋体" w:hint="eastAsia"/>
          </w:rPr>
          <w:instrText>SEQ 图 \* ARABIC</w:instrText>
        </w:r>
        <w:r w:rsidRPr="001C4E43">
          <w:rPr>
            <w:rFonts w:ascii="宋体" w:eastAsia="宋体" w:hAnsi="宋体"/>
          </w:rPr>
          <w:instrText xml:space="preserve"> </w:instrText>
        </w:r>
        <w:r w:rsidRPr="001C4E43">
          <w:rPr>
            <w:rFonts w:ascii="宋体" w:eastAsia="宋体" w:hAnsi="宋体"/>
          </w:rPr>
          <w:fldChar w:fldCharType="separate"/>
        </w:r>
      </w:ins>
      <w:ins w:id="423" w:author="Liu xg" w:date="2021-06-14T22:38:00Z">
        <w:r w:rsidR="00D22973">
          <w:rPr>
            <w:rFonts w:ascii="宋体" w:eastAsia="宋体" w:hAnsi="宋体"/>
            <w:noProof/>
          </w:rPr>
          <w:t>3</w:t>
        </w:r>
      </w:ins>
      <w:ins w:id="424" w:author="Liu xg" w:date="2021-06-12T20:53:00Z">
        <w:r w:rsidRPr="001C4E43">
          <w:rPr>
            <w:rFonts w:ascii="宋体" w:eastAsia="宋体" w:hAnsi="宋体"/>
          </w:rPr>
          <w:fldChar w:fldCharType="end"/>
        </w:r>
        <w:r w:rsidRPr="001C4E43">
          <w:rPr>
            <w:rFonts w:ascii="宋体" w:eastAsia="宋体" w:hAnsi="宋体" w:hint="eastAsia"/>
          </w:rPr>
          <w:t>.</w:t>
        </w:r>
        <w:r w:rsidRPr="001C4E43">
          <w:rPr>
            <w:rFonts w:ascii="宋体" w:eastAsia="宋体" w:hAnsi="宋体"/>
          </w:rPr>
          <w:t xml:space="preserve"> </w:t>
        </w:r>
        <w:r w:rsidRPr="001C4E43">
          <w:rPr>
            <w:rFonts w:ascii="宋体" w:eastAsia="宋体" w:hAnsi="宋体" w:hint="eastAsia"/>
          </w:rPr>
          <w:t>个体活动范围</w:t>
        </w:r>
      </w:ins>
    </w:p>
    <w:p w14:paraId="7DD9CA36" w14:textId="77777777" w:rsidR="003F0D33" w:rsidRPr="00107D6F" w:rsidRDefault="003F0D33" w:rsidP="003F0D33">
      <w:pPr>
        <w:rPr>
          <w:ins w:id="425" w:author="Liu xg" w:date="2021-06-12T20:53:00Z"/>
        </w:rPr>
      </w:pPr>
      <w:ins w:id="426" w:author="Liu xg" w:date="2021-06-12T20:53:00Z">
        <w:r>
          <w:rPr>
            <w:rFonts w:hint="eastAsia"/>
          </w:rPr>
          <w:t>图</w:t>
        </w:r>
        <w:r>
          <w:rPr>
            <w:rFonts w:hint="eastAsia"/>
          </w:rPr>
          <w:t>3</w:t>
        </w:r>
        <w:r>
          <w:rPr>
            <w:rFonts w:hint="eastAsia"/>
          </w:rPr>
          <w:t>的纵坐标表示地图中单元格的位置，我们将地图中每个单元格的位置映射到</w:t>
        </w:r>
      </w:ins>
      <m:oMath>
        <m:sSup>
          <m:sSupPr>
            <m:ctrlPr>
              <w:ins w:id="427" w:author="Liu xg" w:date="2021-06-12T20:53:00Z">
                <w:rPr>
                  <w:rFonts w:ascii="Cambria Math" w:hAnsi="Cambria Math" w:cs="Times New Roman"/>
                  <w:i/>
                </w:rPr>
              </w:ins>
            </m:ctrlPr>
          </m:sSupPr>
          <m:e>
            <m:r>
              <w:ins w:id="428" w:author="Liu xg" w:date="2021-06-12T20:53:00Z">
                <w:rPr>
                  <w:rFonts w:ascii="Cambria Math" w:hAnsi="Cambria Math" w:cs="Times New Roman"/>
                </w:rPr>
                <m:t>M</m:t>
              </w:ins>
            </m:r>
          </m:e>
          <m:sup>
            <m:r>
              <w:ins w:id="429" w:author="Liu xg" w:date="2021-06-12T20:53:00Z">
                <w:rPr>
                  <w:rFonts w:ascii="Cambria Math" w:hAnsi="Cambria Math" w:cs="Times New Roman"/>
                </w:rPr>
                <m:t>i</m:t>
              </w:ins>
            </m:r>
          </m:sup>
        </m:sSup>
        <m:r>
          <w:ins w:id="430" w:author="Liu xg" w:date="2021-06-12T20:53:00Z">
            <w:rPr>
              <w:rFonts w:ascii="Cambria Math" w:hAnsi="Cambria Math"/>
            </w:rPr>
            <m:t>∈</m:t>
          </w:ins>
        </m:r>
        <m:r>
          <w:ins w:id="431" w:author="Liu xg" w:date="2021-06-12T20:53:00Z">
            <w:rPr>
              <w:rFonts w:ascii="Cambria Math" w:hAnsi="Cambria Math" w:hint="eastAsia"/>
            </w:rPr>
            <m:t>[</m:t>
          </w:ins>
        </m:r>
        <m:r>
          <w:ins w:id="432" w:author="Liu xg" w:date="2021-06-12T20:53:00Z">
            <w:rPr>
              <w:rFonts w:ascii="Cambria Math" w:hAnsi="Cambria Math"/>
            </w:rPr>
            <m:t xml:space="preserve">-120, </m:t>
          </w:ins>
        </m:r>
        <m:r>
          <w:ins w:id="433" w:author="Liu xg" w:date="2021-06-12T20:53:00Z">
            <w:rPr>
              <w:rFonts w:ascii="Cambria Math" w:hAnsi="Cambria Math" w:hint="eastAsia"/>
            </w:rPr>
            <m:t>1</m:t>
          </w:ins>
        </m:r>
        <m:r>
          <w:ins w:id="434" w:author="Liu xg" w:date="2021-06-12T20:53:00Z">
            <w:rPr>
              <w:rFonts w:ascii="Cambria Math" w:hAnsi="Cambria Math"/>
            </w:rPr>
            <m:t>20]</m:t>
          </w:ins>
        </m:r>
      </m:oMath>
      <w:ins w:id="435" w:author="Liu xg" w:date="2021-06-12T20:53:00Z">
        <w:r>
          <w:rPr>
            <w:rFonts w:hint="eastAsia"/>
          </w:rPr>
          <w:t>，其中</w:t>
        </w:r>
      </w:ins>
      <m:oMath>
        <m:r>
          <w:ins w:id="436" w:author="Liu xg" w:date="2021-06-12T20:53:00Z">
            <w:rPr>
              <w:rFonts w:ascii="Cambria Math" w:hAnsi="Cambria Math" w:hint="eastAsia"/>
            </w:rPr>
            <m:t>[</m:t>
          </w:ins>
        </m:r>
        <m:r>
          <w:ins w:id="437" w:author="Liu xg" w:date="2021-06-12T20:53:00Z">
            <w:rPr>
              <w:rFonts w:ascii="Cambria Math" w:hAnsi="Cambria Math"/>
            </w:rPr>
            <m:t>0, 120]</m:t>
          </w:ins>
        </m:r>
      </m:oMath>
      <w:ins w:id="438" w:author="Liu xg" w:date="2021-06-12T20:53:00Z">
        <w:r>
          <w:rPr>
            <w:rFonts w:hint="eastAsia"/>
          </w:rPr>
          <w:t>表示垃圾区域的单元格位置，</w:t>
        </w:r>
      </w:ins>
      <m:oMath>
        <m:r>
          <w:ins w:id="439" w:author="Liu xg" w:date="2021-06-12T20:53:00Z">
            <w:rPr>
              <w:rFonts w:ascii="Cambria Math" w:hAnsi="Cambria Math" w:hint="eastAsia"/>
            </w:rPr>
            <m:t>[</m:t>
          </w:ins>
        </m:r>
        <m:r>
          <w:ins w:id="440" w:author="Liu xg" w:date="2021-06-12T20:53:00Z">
            <w:rPr>
              <w:rFonts w:ascii="Cambria Math" w:hAnsi="Cambria Math"/>
            </w:rPr>
            <m:t>-1, -120]</m:t>
          </w:ins>
        </m:r>
      </m:oMath>
      <w:ins w:id="441" w:author="Liu xg" w:date="2021-06-12T20:53:00Z">
        <w:r>
          <w:rPr>
            <w:rFonts w:hint="eastAsia"/>
          </w:rPr>
          <w:t>表示苹果区域的单元格位置。</w:t>
        </w:r>
      </w:ins>
    </w:p>
    <w:p w14:paraId="0D1F7739" w14:textId="0127808C" w:rsidR="003F0D33" w:rsidRDefault="003F0D33" w:rsidP="003F0D33">
      <w:pPr>
        <w:rPr>
          <w:ins w:id="442" w:author="Liu xg" w:date="2021-06-14T22:31:00Z"/>
        </w:rPr>
      </w:pPr>
      <w:ins w:id="443" w:author="Liu xg" w:date="2021-06-12T20:53:00Z">
        <w:r>
          <w:rPr>
            <w:rFonts w:hint="eastAsia"/>
          </w:rPr>
          <w:t>我们观察了不同团体中每个</w:t>
        </w:r>
        <w:r>
          <w:rPr>
            <w:rFonts w:hint="eastAsia"/>
          </w:rPr>
          <w:t>agent</w:t>
        </w:r>
        <w:r>
          <w:rPr>
            <w:rFonts w:hint="eastAsia"/>
          </w:rPr>
          <w:t>在一个</w:t>
        </w:r>
        <w:r>
          <w:rPr>
            <w:rFonts w:hint="eastAsia"/>
          </w:rPr>
          <w:t>episode</w:t>
        </w:r>
        <w:r>
          <w:rPr>
            <w:rFonts w:hint="eastAsia"/>
          </w:rPr>
          <w:t>内的活动范围，通过他们的活动范围进一步分析个体间的分工合作情况。图</w:t>
        </w:r>
        <w:r>
          <w:rPr>
            <w:rFonts w:hint="eastAsia"/>
          </w:rPr>
          <w:t>3</w:t>
        </w:r>
        <w:r>
          <w:rPr>
            <w:rFonts w:hint="eastAsia"/>
          </w:rPr>
          <w:t>中可以看到</w:t>
        </w:r>
        <w:r>
          <w:t>H</w:t>
        </w:r>
        <w:r>
          <w:rPr>
            <w:rFonts w:hint="eastAsia"/>
          </w:rPr>
          <w:t>omo</w:t>
        </w:r>
        <w:r>
          <w:t>geneous Low</w:t>
        </w:r>
        <w:r>
          <w:rPr>
            <w:rFonts w:hint="eastAsia"/>
          </w:rPr>
          <w:t>团体对资源的需求较少，其个体获得少量的资源便可以达到自身的满足，因此活动范围大多集中在收益少的垃圾区域。</w:t>
        </w:r>
        <w:r>
          <w:t>H</w:t>
        </w:r>
        <w:r>
          <w:rPr>
            <w:rFonts w:hint="eastAsia"/>
          </w:rPr>
          <w:t>omo</w:t>
        </w:r>
        <w:r>
          <w:t>geneous High</w:t>
        </w:r>
        <w:r>
          <w:rPr>
            <w:rFonts w:hint="eastAsia"/>
          </w:rPr>
          <w:t>团体对资源的需求均较高，因此他们更多地去采集苹果，但过度采集导致环境失衡会迫使他们去清理垃圾，这导致个体需要在苹果区域和垃圾区域反复活动。</w:t>
        </w:r>
        <w:r>
          <w:t>H</w:t>
        </w:r>
        <w:r>
          <w:rPr>
            <w:rFonts w:hint="eastAsia"/>
          </w:rPr>
          <w:t>omo</w:t>
        </w:r>
        <w:r>
          <w:t>geneous High</w:t>
        </w:r>
        <w:r>
          <w:rPr>
            <w:rFonts w:hint="eastAsia"/>
          </w:rPr>
          <w:t>团体的大范围活动使他们之间难以形成有效的分工合作，最终导致团体收益下降。在图</w:t>
        </w:r>
        <w:r>
          <w:rPr>
            <w:rFonts w:hint="eastAsia"/>
          </w:rPr>
          <w:t>3</w:t>
        </w:r>
        <w:r>
          <w:rPr>
            <w:rFonts w:hint="eastAsia"/>
          </w:rPr>
          <w:t>中可以看出</w:t>
        </w:r>
        <w:r>
          <w:t>H</w:t>
        </w:r>
        <w:r>
          <w:rPr>
            <w:rFonts w:hint="eastAsia"/>
          </w:rPr>
          <w:t>e</w:t>
        </w:r>
        <w:r>
          <w:t>terogeneous</w:t>
        </w:r>
        <w:r>
          <w:rPr>
            <w:rFonts w:hint="eastAsia"/>
          </w:rPr>
          <w:t>团体中的目标收益较低的个体活动在垃圾区域，而目标收益较高的团体活动在苹果区域。</w:t>
        </w:r>
        <w:bookmarkStart w:id="444" w:name="_Hlk74418417"/>
        <w:r>
          <w:t>H</w:t>
        </w:r>
        <w:r>
          <w:rPr>
            <w:rFonts w:hint="eastAsia"/>
          </w:rPr>
          <w:t>e</w:t>
        </w:r>
        <w:r>
          <w:t>terogeneous</w:t>
        </w:r>
        <w:r>
          <w:rPr>
            <w:rFonts w:hint="eastAsia"/>
          </w:rPr>
          <w:t>团体</w:t>
        </w:r>
        <w:bookmarkEnd w:id="444"/>
        <w:r>
          <w:rPr>
            <w:rFonts w:hint="eastAsia"/>
          </w:rPr>
          <w:t>中的个体存在目标收益的差异，因此他们之间容易这对自身的资源期望形成有效的分工合作，他们的分工合作可以使低目标收益的个体在达到自身需求的同时还能通过清理垃圾保证环境的稳定性，对于高目标收益的个体就可以不断地采集苹果进而使集体收益提高。</w:t>
        </w:r>
      </w:ins>
    </w:p>
    <w:p w14:paraId="2BAC7988" w14:textId="77777777" w:rsidR="004F6279" w:rsidRDefault="004F6279" w:rsidP="003F0D33">
      <w:pPr>
        <w:rPr>
          <w:ins w:id="445" w:author="Liu xg" w:date="2021-06-14T22:31:00Z"/>
          <w:noProof/>
        </w:rPr>
      </w:pPr>
    </w:p>
    <w:p w14:paraId="6C4C5707" w14:textId="77777777" w:rsidR="004F6279" w:rsidRDefault="004F6279" w:rsidP="003F0D33">
      <w:pPr>
        <w:rPr>
          <w:ins w:id="446" w:author="Liu xg" w:date="2021-06-14T22:32:00Z"/>
          <w:noProof/>
        </w:rPr>
      </w:pPr>
    </w:p>
    <w:p w14:paraId="372E5446" w14:textId="77777777" w:rsidR="004F6279" w:rsidRDefault="004F6279" w:rsidP="003F0D33">
      <w:pPr>
        <w:rPr>
          <w:ins w:id="447" w:author="Liu xg" w:date="2021-06-14T22:33:00Z"/>
          <w:noProof/>
        </w:rPr>
      </w:pPr>
    </w:p>
    <w:p w14:paraId="4B33782C" w14:textId="77777777" w:rsidR="00D22973" w:rsidRDefault="004F6279" w:rsidP="00D22973">
      <w:pPr>
        <w:keepNext/>
        <w:rPr>
          <w:ins w:id="448" w:author="Liu xg" w:date="2021-06-14T22:38:00Z"/>
        </w:rPr>
        <w:pPrChange w:id="449" w:author="Liu xg" w:date="2021-06-14T22:38:00Z">
          <w:pPr/>
        </w:pPrChange>
      </w:pPr>
      <w:ins w:id="450" w:author="Liu xg" w:date="2021-06-14T22:31:00Z">
        <w:r>
          <w:rPr>
            <w:rFonts w:hint="eastAsia"/>
            <w:noProof/>
          </w:rPr>
          <w:lastRenderedPageBreak/>
          <mc:AlternateContent>
            <mc:Choice Requires="wpc">
              <w:drawing>
                <wp:inline distT="0" distB="0" distL="0" distR="0" wp14:anchorId="06259363" wp14:editId="4D709A5E">
                  <wp:extent cx="5274310" cy="2489842"/>
                  <wp:effectExtent l="0" t="0" r="2540" b="571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文本框 9"/>
                          <wps:cNvSpPr txBox="1"/>
                          <wps:spPr>
                            <a:xfrm>
                              <a:off x="2918179" y="2176787"/>
                              <a:ext cx="1019810" cy="313055"/>
                            </a:xfrm>
                            <a:prstGeom prst="rect">
                              <a:avLst/>
                            </a:prstGeom>
                            <a:solidFill>
                              <a:schemeClr val="lt1"/>
                            </a:solidFill>
                            <a:ln w="6350">
                              <a:noFill/>
                            </a:ln>
                          </wps:spPr>
                          <wps:txbx>
                            <w:txbxContent>
                              <w:p w14:paraId="79E2134C" w14:textId="77777777" w:rsidR="004F6279" w:rsidRDefault="004F6279" w:rsidP="004F6279">
                                <w:pPr>
                                  <w:jc w:val="center"/>
                                  <w:rPr>
                                    <w:rFonts w:cs="Times New Roman"/>
                                    <w:sz w:val="15"/>
                                    <w:szCs w:val="15"/>
                                  </w:rPr>
                                </w:pPr>
                                <w:r>
                                  <w:rPr>
                                    <w:rFonts w:cs="Times New Roman"/>
                                    <w:sz w:val="15"/>
                                    <w:szCs w:val="15"/>
                                  </w:rPr>
                                  <w:t>Homogeneous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图片 33"/>
                            <pic:cNvPicPr preferRelativeResize="0">
                              <a:picLocks noChangeAspect="1"/>
                            </pic:cNvPicPr>
                          </pic:nvPicPr>
                          <pic:blipFill rotWithShape="1">
                            <a:blip r:embed="rId17"/>
                            <a:srcRect l="53663" t="10487" r="10973" b="4429"/>
                            <a:stretch/>
                          </pic:blipFill>
                          <pic:spPr>
                            <a:xfrm>
                              <a:off x="2856089" y="53073"/>
                              <a:ext cx="1198800" cy="2163295"/>
                            </a:xfrm>
                            <a:prstGeom prst="rect">
                              <a:avLst/>
                            </a:prstGeom>
                          </pic:spPr>
                        </pic:pic>
                        <wps:wsp>
                          <wps:cNvPr id="37" name="文本框 9"/>
                          <wps:cNvSpPr txBox="1"/>
                          <wps:spPr>
                            <a:xfrm>
                              <a:off x="61467" y="2165357"/>
                              <a:ext cx="1019810" cy="324485"/>
                            </a:xfrm>
                            <a:prstGeom prst="rect">
                              <a:avLst/>
                            </a:prstGeom>
                            <a:solidFill>
                              <a:schemeClr val="lt1"/>
                            </a:solidFill>
                            <a:ln w="6350">
                              <a:noFill/>
                            </a:ln>
                          </wps:spPr>
                          <wps:txbx>
                            <w:txbxContent>
                              <w:p w14:paraId="5E33E981" w14:textId="77777777" w:rsidR="004F6279" w:rsidRDefault="004F6279" w:rsidP="004F6279">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图片 36"/>
                            <pic:cNvPicPr preferRelativeResize="0">
                              <a:picLocks noChangeAspect="1"/>
                            </pic:cNvPicPr>
                          </pic:nvPicPr>
                          <pic:blipFill rotWithShape="1">
                            <a:blip r:embed="rId18" cstate="print">
                              <a:extLst>
                                <a:ext uri="{28A0092B-C50C-407E-A947-70E740481C1C}">
                                  <a14:useLocalDpi xmlns:a14="http://schemas.microsoft.com/office/drawing/2010/main" val="0"/>
                                </a:ext>
                              </a:extLst>
                            </a:blip>
                            <a:srcRect l="53388" t="9540" r="12034" b="5148"/>
                            <a:stretch/>
                          </pic:blipFill>
                          <pic:spPr bwMode="auto">
                            <a:xfrm>
                              <a:off x="33866" y="35999"/>
                              <a:ext cx="1162800" cy="2162808"/>
                            </a:xfrm>
                            <a:prstGeom prst="rect">
                              <a:avLst/>
                            </a:prstGeom>
                            <a:noFill/>
                            <a:ln>
                              <a:noFill/>
                            </a:ln>
                          </pic:spPr>
                        </pic:pic>
                        <wps:wsp>
                          <wps:cNvPr id="39" name="文本框 9"/>
                          <wps:cNvSpPr txBox="1"/>
                          <wps:spPr>
                            <a:xfrm>
                              <a:off x="1404844" y="2165357"/>
                              <a:ext cx="1019810" cy="324485"/>
                            </a:xfrm>
                            <a:prstGeom prst="rect">
                              <a:avLst/>
                            </a:prstGeom>
                            <a:solidFill>
                              <a:schemeClr val="lt1"/>
                            </a:solidFill>
                            <a:ln w="6350">
                              <a:noFill/>
                            </a:ln>
                          </wps:spPr>
                          <wps:txbx>
                            <w:txbxContent>
                              <w:p w14:paraId="37F11154" w14:textId="77777777" w:rsidR="004F6279" w:rsidRDefault="004F6279" w:rsidP="004F6279">
                                <w:pPr>
                                  <w:jc w:val="center"/>
                                  <w:rPr>
                                    <w:rFonts w:cs="Times New Roman"/>
                                    <w:sz w:val="15"/>
                                    <w:szCs w:val="15"/>
                                  </w:rPr>
                                </w:pPr>
                                <w:r>
                                  <w:rPr>
                                    <w:rFonts w:cs="Times New Roman"/>
                                    <w:sz w:val="15"/>
                                    <w:szCs w:val="15"/>
                                  </w:rPr>
                                  <w:t>Heterogeneous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图片 38"/>
                            <pic:cNvPicPr preferRelativeResize="0">
                              <a:picLocks noChangeAspect="1"/>
                            </pic:cNvPicPr>
                          </pic:nvPicPr>
                          <pic:blipFill rotWithShape="1">
                            <a:blip r:embed="rId19"/>
                            <a:srcRect l="53526" t="10274" r="12074" b="5699"/>
                            <a:stretch/>
                          </pic:blipFill>
                          <pic:spPr>
                            <a:xfrm>
                              <a:off x="1343380" y="35999"/>
                              <a:ext cx="1180800" cy="2163225"/>
                            </a:xfrm>
                            <a:prstGeom prst="rect">
                              <a:avLst/>
                            </a:prstGeom>
                          </pic:spPr>
                        </pic:pic>
                        <wps:wsp>
                          <wps:cNvPr id="41" name="文本框 9"/>
                          <wps:cNvSpPr txBox="1"/>
                          <wps:spPr>
                            <a:xfrm>
                              <a:off x="4227067" y="2177422"/>
                              <a:ext cx="1019810" cy="312420"/>
                            </a:xfrm>
                            <a:prstGeom prst="rect">
                              <a:avLst/>
                            </a:prstGeom>
                            <a:solidFill>
                              <a:schemeClr val="lt1"/>
                            </a:solidFill>
                            <a:ln w="6350">
                              <a:noFill/>
                            </a:ln>
                          </wps:spPr>
                          <wps:txbx>
                            <w:txbxContent>
                              <w:p w14:paraId="50EBB0EB" w14:textId="77777777" w:rsidR="004F6279" w:rsidRDefault="004F6279" w:rsidP="004F6279">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图片 40"/>
                            <pic:cNvPicPr preferRelativeResize="0">
                              <a:picLocks noChangeAspect="1"/>
                            </pic:cNvPicPr>
                          </pic:nvPicPr>
                          <pic:blipFill rotWithShape="1">
                            <a:blip r:embed="rId20"/>
                            <a:srcRect l="53462" t="8991" r="11628" b="5332"/>
                            <a:stretch/>
                          </pic:blipFill>
                          <pic:spPr>
                            <a:xfrm>
                              <a:off x="4100710" y="35999"/>
                              <a:ext cx="1173600" cy="2160172"/>
                            </a:xfrm>
                            <a:prstGeom prst="rect">
                              <a:avLst/>
                            </a:prstGeom>
                          </pic:spPr>
                        </pic:pic>
                      </wpc:wpc>
                    </a:graphicData>
                  </a:graphic>
                </wp:inline>
              </w:drawing>
            </mc:Choice>
            <mc:Fallback>
              <w:pict>
                <v:group w14:anchorId="06259363" id="画布 32" o:spid="_x0000_s1036" editas="canvas" style="width:415.3pt;height:196.05pt;mso-position-horizontal-relative:char;mso-position-vertical-relative:line" coordsize="52743,248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">
                  <v:shape id="_x0000_s1037" type="#_x0000_t75" style="position:absolute;width:52743;height:24898;visibility:visible;mso-wrap-style:square" filled="t">
                    <v:fill o:detectmouseclick="t"/>
                    <v:path o:connecttype="none"/>
                  </v:shape>
                  <v:shape id="文本框 9" o:spid="_x0000_s1038" type="#_x0000_t202" style="position:absolute;left:29181;top:21767;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" fillcolor="white [3201]" stroked="f" strokeweight=".5pt">
                    <v:textbox>
                      <w:txbxContent>
                        <w:p w14:paraId="79E2134C" w14:textId="77777777" w:rsidR="004F6279" w:rsidRDefault="004F6279" w:rsidP="004F6279">
                          <w:pPr>
                            <w:jc w:val="center"/>
                            <w:rPr>
                              <w:rFonts w:cs="Times New Roman"/>
                              <w:sz w:val="15"/>
                              <w:szCs w:val="15"/>
                            </w:rPr>
                          </w:pPr>
                          <w:r>
                            <w:rPr>
                              <w:rFonts w:cs="Times New Roman"/>
                              <w:sz w:val="15"/>
                              <w:szCs w:val="15"/>
                            </w:rPr>
                            <w:t>Homogeneous Low</w:t>
                          </w:r>
                        </w:p>
                      </w:txbxContent>
                    </v:textbox>
                  </v:shape>
                  <v:shape id="图片 33" o:spid="_x0000_s1039" type="#_x0000_t75" style="position:absolute;left:28560;top:530;width:1198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">
                    <v:imagedata r:id="rId21" o:title="" croptop="6873f" cropbottom="2903f" cropleft="35169f" cropright="7191f"/>
                  </v:shape>
                  <v:shape id="文本框 9" o:spid="_x0000_s1040" type="#_x0000_t202" style="position:absolute;left:614;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5E33E981" w14:textId="77777777" w:rsidR="004F6279" w:rsidRDefault="004F6279" w:rsidP="004F6279">
                          <w:pPr>
                            <w:jc w:val="center"/>
                            <w:rPr>
                              <w:rFonts w:cs="Times New Roman"/>
                              <w:sz w:val="15"/>
                              <w:szCs w:val="15"/>
                            </w:rPr>
                          </w:pPr>
                          <w:r>
                            <w:rPr>
                              <w:rFonts w:cs="Times New Roman"/>
                              <w:sz w:val="15"/>
                              <w:szCs w:val="15"/>
                            </w:rPr>
                            <w:t>Random Action</w:t>
                          </w:r>
                        </w:p>
                      </w:txbxContent>
                    </v:textbox>
                  </v:shape>
                  <v:shape id="图片 36" o:spid="_x0000_s1041" type="#_x0000_t75" style="position:absolute;left:338;top:359;width:11628;height:216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">
                    <v:imagedata r:id="rId22" o:title="" croptop="6252f" cropbottom="3374f" cropleft="34988f" cropright="7887f"/>
                  </v:shape>
                  <v:shape id="文本框 9" o:spid="_x0000_s1042" type="#_x0000_t202" style="position:absolute;left:14048;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37F11154" w14:textId="77777777" w:rsidR="004F6279" w:rsidRDefault="004F6279" w:rsidP="004F6279">
                          <w:pPr>
                            <w:jc w:val="center"/>
                            <w:rPr>
                              <w:rFonts w:cs="Times New Roman"/>
                              <w:sz w:val="15"/>
                              <w:szCs w:val="15"/>
                            </w:rPr>
                          </w:pPr>
                          <w:r>
                            <w:rPr>
                              <w:rFonts w:cs="Times New Roman"/>
                              <w:sz w:val="15"/>
                              <w:szCs w:val="15"/>
                            </w:rPr>
                            <w:t>Heterogeneous</w:t>
                          </w:r>
                        </w:p>
                      </w:txbxContent>
                    </v:textbox>
                  </v:shape>
                  <v:shape id="图片 38" o:spid="_x0000_s1043" type="#_x0000_t75" style="position:absolute;left:13433;top:359;width:1180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">
                    <v:imagedata r:id="rId23" o:title="" croptop="6733f" cropbottom="3735f" cropleft="35079f" cropright="7913f"/>
                  </v:shape>
                  <v:shape id="文本框 9" o:spid="_x0000_s1044" type="#_x0000_t202" style="position:absolute;left:42270;top:21774;width:10198;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14:paraId="50EBB0EB" w14:textId="77777777" w:rsidR="004F6279" w:rsidRDefault="004F6279" w:rsidP="004F6279">
                          <w:pPr>
                            <w:jc w:val="center"/>
                            <w:rPr>
                              <w:rFonts w:cs="Times New Roman"/>
                              <w:sz w:val="15"/>
                              <w:szCs w:val="15"/>
                            </w:rPr>
                          </w:pPr>
                          <w:r>
                            <w:rPr>
                              <w:rFonts w:cs="Times New Roman"/>
                              <w:sz w:val="15"/>
                              <w:szCs w:val="15"/>
                            </w:rPr>
                            <w:t>Homogeneous High</w:t>
                          </w:r>
                        </w:p>
                      </w:txbxContent>
                    </v:textbox>
                  </v:shape>
                  <v:shape id="图片 40" o:spid="_x0000_s1045" type="#_x0000_t75" style="position:absolute;left:41007;top:359;width:11736;height:216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">
                    <v:imagedata r:id="rId24" o:title="" croptop="5892f" cropbottom="3494f" cropleft="35037f" cropright="7621f"/>
                  </v:shape>
                  <w10:anchorlock/>
                </v:group>
              </w:pict>
            </mc:Fallback>
          </mc:AlternateContent>
        </w:r>
      </w:ins>
    </w:p>
    <w:p w14:paraId="637B3B98" w14:textId="1959A9C7" w:rsidR="004F6279" w:rsidRPr="00D22973" w:rsidRDefault="00D22973" w:rsidP="00D22973">
      <w:pPr>
        <w:pStyle w:val="ac"/>
        <w:jc w:val="center"/>
        <w:rPr>
          <w:ins w:id="451" w:author="Liu xg" w:date="2021-06-14T22:37:00Z"/>
          <w:rFonts w:ascii="宋体" w:eastAsia="宋体" w:hAnsi="宋体"/>
          <w:rPrChange w:id="452" w:author="Liu xg" w:date="2021-06-14T22:38:00Z">
            <w:rPr>
              <w:ins w:id="453" w:author="Liu xg" w:date="2021-06-14T22:37:00Z"/>
            </w:rPr>
          </w:rPrChange>
        </w:rPr>
        <w:pPrChange w:id="454" w:author="Liu xg" w:date="2021-06-14T22:38:00Z">
          <w:pPr/>
        </w:pPrChange>
      </w:pPr>
      <w:ins w:id="455" w:author="Liu xg" w:date="2021-06-14T22:38:00Z">
        <w:r w:rsidRPr="00D22973">
          <w:rPr>
            <w:rFonts w:ascii="宋体" w:eastAsia="宋体" w:hAnsi="宋体" w:hint="eastAsia"/>
            <w:rPrChange w:id="456" w:author="Liu xg" w:date="2021-06-14T22:38:00Z">
              <w:rPr>
                <w:rFonts w:hint="eastAsia"/>
              </w:rPr>
            </w:rPrChange>
          </w:rPr>
          <w:t>图</w:t>
        </w:r>
        <w:r w:rsidRPr="00D22973">
          <w:rPr>
            <w:rFonts w:ascii="宋体" w:eastAsia="宋体" w:hAnsi="宋体" w:hint="eastAsia"/>
            <w:rPrChange w:id="457" w:author="Liu xg" w:date="2021-06-14T22:38:00Z">
              <w:rPr>
                <w:rFonts w:hint="eastAsia"/>
              </w:rPr>
            </w:rPrChange>
          </w:rPr>
          <w:t xml:space="preserve"> </w:t>
        </w:r>
        <w:r w:rsidRPr="00D22973">
          <w:rPr>
            <w:rFonts w:ascii="宋体" w:eastAsia="宋体" w:hAnsi="宋体"/>
            <w:rPrChange w:id="458" w:author="Liu xg" w:date="2021-06-14T22:38:00Z">
              <w:rPr/>
            </w:rPrChange>
          </w:rPr>
          <w:fldChar w:fldCharType="begin"/>
        </w:r>
        <w:r w:rsidRPr="00D22973">
          <w:rPr>
            <w:rFonts w:ascii="宋体" w:eastAsia="宋体" w:hAnsi="宋体"/>
            <w:rPrChange w:id="459" w:author="Liu xg" w:date="2021-06-14T22:38:00Z">
              <w:rPr/>
            </w:rPrChange>
          </w:rPr>
          <w:instrText xml:space="preserve"> </w:instrText>
        </w:r>
        <w:r w:rsidRPr="00D22973">
          <w:rPr>
            <w:rFonts w:ascii="宋体" w:eastAsia="宋体" w:hAnsi="宋体" w:hint="eastAsia"/>
            <w:rPrChange w:id="460" w:author="Liu xg" w:date="2021-06-14T22:38:00Z">
              <w:rPr>
                <w:rFonts w:hint="eastAsia"/>
              </w:rPr>
            </w:rPrChange>
          </w:rPr>
          <w:instrText xml:space="preserve">SEQ </w:instrText>
        </w:r>
        <w:r w:rsidRPr="00D22973">
          <w:rPr>
            <w:rFonts w:ascii="宋体" w:eastAsia="宋体" w:hAnsi="宋体" w:hint="eastAsia"/>
            <w:rPrChange w:id="461" w:author="Liu xg" w:date="2021-06-14T22:38:00Z">
              <w:rPr>
                <w:rFonts w:hint="eastAsia"/>
              </w:rPr>
            </w:rPrChange>
          </w:rPr>
          <w:instrText>图</w:instrText>
        </w:r>
        <w:r w:rsidRPr="00D22973">
          <w:rPr>
            <w:rFonts w:ascii="宋体" w:eastAsia="宋体" w:hAnsi="宋体" w:hint="eastAsia"/>
            <w:rPrChange w:id="462" w:author="Liu xg" w:date="2021-06-14T22:38:00Z">
              <w:rPr>
                <w:rFonts w:hint="eastAsia"/>
              </w:rPr>
            </w:rPrChange>
          </w:rPr>
          <w:instrText xml:space="preserve"> \* ARABIC</w:instrText>
        </w:r>
        <w:r w:rsidRPr="00D22973">
          <w:rPr>
            <w:rFonts w:ascii="宋体" w:eastAsia="宋体" w:hAnsi="宋体"/>
            <w:rPrChange w:id="463" w:author="Liu xg" w:date="2021-06-14T22:38:00Z">
              <w:rPr/>
            </w:rPrChange>
          </w:rPr>
          <w:instrText xml:space="preserve"> </w:instrText>
        </w:r>
      </w:ins>
      <w:r w:rsidRPr="00D22973">
        <w:rPr>
          <w:rFonts w:ascii="宋体" w:eastAsia="宋体" w:hAnsi="宋体"/>
          <w:rPrChange w:id="464" w:author="Liu xg" w:date="2021-06-14T22:38:00Z">
            <w:rPr/>
          </w:rPrChange>
        </w:rPr>
        <w:fldChar w:fldCharType="separate"/>
      </w:r>
      <w:ins w:id="465" w:author="Liu xg" w:date="2021-06-14T22:38:00Z">
        <w:r w:rsidRPr="00D22973">
          <w:rPr>
            <w:rFonts w:ascii="宋体" w:eastAsia="宋体" w:hAnsi="宋体"/>
            <w:rPrChange w:id="466" w:author="Liu xg" w:date="2021-06-14T22:38:00Z">
              <w:rPr>
                <w:noProof/>
              </w:rPr>
            </w:rPrChange>
          </w:rPr>
          <w:t>4</w:t>
        </w:r>
        <w:r w:rsidRPr="00D22973">
          <w:rPr>
            <w:rFonts w:ascii="宋体" w:eastAsia="宋体" w:hAnsi="宋体"/>
            <w:rPrChange w:id="467" w:author="Liu xg" w:date="2021-06-14T22:38:00Z">
              <w:rPr/>
            </w:rPrChange>
          </w:rPr>
          <w:fldChar w:fldCharType="end"/>
        </w:r>
        <w:r w:rsidRPr="00D22973">
          <w:rPr>
            <w:rFonts w:ascii="宋体" w:eastAsia="宋体" w:hAnsi="宋体"/>
            <w:rPrChange w:id="468" w:author="Liu xg" w:date="2021-06-14T22:38:00Z">
              <w:rPr/>
            </w:rPrChange>
          </w:rPr>
          <w:t xml:space="preserve"> </w:t>
        </w:r>
        <w:r w:rsidRPr="00D22973">
          <w:rPr>
            <w:rFonts w:ascii="宋体" w:eastAsia="宋体" w:hAnsi="宋体" w:hint="eastAsia"/>
            <w:rPrChange w:id="469" w:author="Liu xg" w:date="2021-06-14T22:38:00Z">
              <w:rPr>
                <w:rFonts w:hint="eastAsia"/>
              </w:rPr>
            </w:rPrChange>
          </w:rPr>
          <w:t>不同团体内智能体的收益对比</w:t>
        </w:r>
      </w:ins>
    </w:p>
    <w:p w14:paraId="72175019" w14:textId="70933A8F" w:rsidR="00F74635" w:rsidRPr="003F0D33" w:rsidRDefault="008E40A6" w:rsidP="00F74635">
      <w:ins w:id="470" w:author="Liu xg" w:date="2021-06-13T13:39:00Z">
        <w:r>
          <w:rPr>
            <w:rFonts w:hint="eastAsia"/>
          </w:rPr>
          <w:t>我们还对比了不同团体中每个智能体之间的收益情况，</w:t>
        </w:r>
      </w:ins>
      <w:ins w:id="471" w:author="Liu xg" w:date="2021-06-13T14:04:00Z">
        <w:r w:rsidR="007F24C0">
          <w:rPr>
            <w:rFonts w:hint="eastAsia"/>
          </w:rPr>
          <w:t>证明了异质性</w:t>
        </w:r>
      </w:ins>
      <w:ins w:id="472" w:author="Liu xg" w:date="2021-06-13T14:05:00Z">
        <w:r w:rsidR="007F24C0">
          <w:rPr>
            <w:rFonts w:hint="eastAsia"/>
          </w:rPr>
          <w:t>团体内部收益的两极分化现象</w:t>
        </w:r>
      </w:ins>
      <w:ins w:id="473" w:author="Liu xg" w:date="2021-06-13T14:06:00Z">
        <w:r w:rsidR="007F24C0">
          <w:rPr>
            <w:rFonts w:hint="eastAsia"/>
          </w:rPr>
          <w:t>。在环境资源稳定的情况下</w:t>
        </w:r>
      </w:ins>
      <w:ins w:id="474" w:author="Liu xg" w:date="2021-06-13T14:07:00Z">
        <w:r w:rsidR="007F24C0">
          <w:rPr>
            <w:rFonts w:hint="eastAsia"/>
          </w:rPr>
          <w:t>，</w:t>
        </w:r>
      </w:ins>
      <w:ins w:id="475" w:author="Liu xg" w:date="2021-06-13T14:38:00Z">
        <w:r w:rsidR="009D071E">
          <w:rPr>
            <w:rFonts w:hint="eastAsia"/>
          </w:rPr>
          <w:t>目标收益较低的个体仅满足于当前的低收入</w:t>
        </w:r>
        <w:r w:rsidR="009D071E">
          <w:rPr>
            <w:rFonts w:hint="eastAsia"/>
          </w:rPr>
          <w:t>，而</w:t>
        </w:r>
      </w:ins>
      <w:ins w:id="476" w:author="Liu xg" w:date="2021-06-13T14:07:00Z">
        <w:r w:rsidR="007F24C0">
          <w:rPr>
            <w:rFonts w:hint="eastAsia"/>
          </w:rPr>
          <w:t>目标收益较高</w:t>
        </w:r>
      </w:ins>
      <w:ins w:id="477" w:author="Liu xg" w:date="2021-06-13T14:38:00Z">
        <w:r w:rsidR="009D071E">
          <w:rPr>
            <w:rFonts w:hint="eastAsia"/>
          </w:rPr>
          <w:t>的个体将</w:t>
        </w:r>
      </w:ins>
      <w:ins w:id="478" w:author="Liu xg" w:date="2021-06-13T14:23:00Z">
        <w:r w:rsidR="00315C87">
          <w:rPr>
            <w:rFonts w:hint="eastAsia"/>
          </w:rPr>
          <w:t>持续性获得更高的收益</w:t>
        </w:r>
      </w:ins>
      <w:ins w:id="479" w:author="Liu xg" w:date="2021-06-13T14:24:00Z">
        <w:r w:rsidR="00315C87">
          <w:rPr>
            <w:rFonts w:hint="eastAsia"/>
          </w:rPr>
          <w:t>。但对于</w:t>
        </w:r>
        <w:r w:rsidR="00B3358D">
          <w:rPr>
            <w:rFonts w:hint="eastAsia"/>
          </w:rPr>
          <w:t>同质性</w:t>
        </w:r>
      </w:ins>
      <w:ins w:id="480" w:author="Liu xg" w:date="2021-06-13T14:25:00Z">
        <w:r w:rsidR="00B3358D">
          <w:rPr>
            <w:rFonts w:hint="eastAsia"/>
          </w:rPr>
          <w:t>团体，个体的目标收益均</w:t>
        </w:r>
      </w:ins>
      <w:ins w:id="481" w:author="Liu xg" w:date="2021-06-13T14:39:00Z">
        <w:r w:rsidR="009D071E">
          <w:rPr>
            <w:rFonts w:hint="eastAsia"/>
          </w:rPr>
          <w:t>相同</w:t>
        </w:r>
        <w:r w:rsidR="004A58A2">
          <w:rPr>
            <w:rFonts w:hint="eastAsia"/>
          </w:rPr>
          <w:t>，</w:t>
        </w:r>
      </w:ins>
      <w:ins w:id="482" w:author="Liu xg" w:date="2021-06-13T14:25:00Z">
        <w:r w:rsidR="00B3358D">
          <w:rPr>
            <w:rFonts w:hint="eastAsia"/>
          </w:rPr>
          <w:t>因此不会形成收益两极分化的情况</w:t>
        </w:r>
      </w:ins>
      <w:ins w:id="483" w:author="Liu xg" w:date="2021-06-13T14:26:00Z">
        <w:r w:rsidR="00B3358D">
          <w:rPr>
            <w:rFonts w:hint="eastAsia"/>
          </w:rPr>
          <w:t>，同时这样的团体也不会通过形成有效的分工合作来获得较高的集体收益</w:t>
        </w:r>
      </w:ins>
      <w:ins w:id="484" w:author="Liu xg" w:date="2021-06-13T14:25:00Z">
        <w:r w:rsidR="00B3358D">
          <w:rPr>
            <w:rFonts w:hint="eastAsia"/>
          </w:rPr>
          <w:t>。</w:t>
        </w:r>
      </w:ins>
      <w:ins w:id="485" w:author="Liu xg" w:date="2021-06-13T15:01:00Z">
        <w:r w:rsidR="00DF76D8">
          <w:rPr>
            <w:rFonts w:hint="eastAsia"/>
          </w:rPr>
          <w:t>通过控制多智能体不同的目标收益，证明了</w:t>
        </w:r>
      </w:ins>
      <w:ins w:id="486" w:author="Liu xg" w:date="2021-06-13T15:02:00Z">
        <w:r w:rsidR="00DF76D8">
          <w:rPr>
            <w:rFonts w:hint="eastAsia"/>
          </w:rPr>
          <w:t>各个智能体需求的异质性，能促进智能体间合作行为的形成</w:t>
        </w:r>
        <w:r w:rsidR="00DF76D8">
          <w:rPr>
            <w:rFonts w:hint="eastAsia"/>
          </w:rPr>
          <w:t>。</w:t>
        </w:r>
      </w:ins>
    </w:p>
    <w:p w14:paraId="66CB1681" w14:textId="4940CCB3" w:rsidR="00F74635" w:rsidRPr="00F74635" w:rsidRDefault="00E22876" w:rsidP="00F74635">
      <w:pPr>
        <w:pStyle w:val="3"/>
      </w:pPr>
      <w:r>
        <w:t>4</w:t>
      </w:r>
      <w:r w:rsidR="00F74635">
        <w:t xml:space="preserve">.2 </w:t>
      </w:r>
      <w:r w:rsidR="00F74635">
        <w:rPr>
          <w:rFonts w:hint="eastAsia"/>
        </w:rPr>
        <w:t>智能体的初始位置</w:t>
      </w:r>
    </w:p>
    <w:p w14:paraId="26D50217" w14:textId="051D4F5C" w:rsidR="003F0D33" w:rsidRDefault="003F0D33" w:rsidP="003F0D33">
      <w:pPr>
        <w:rPr>
          <w:ins w:id="487" w:author="Liu xg" w:date="2021-06-12T20:54:00Z"/>
        </w:rPr>
      </w:pPr>
      <w:ins w:id="488" w:author="Liu xg" w:date="2021-06-12T20:54:00Z">
        <w:r>
          <w:rPr>
            <w:rFonts w:hint="eastAsia"/>
          </w:rPr>
          <w:t>由于多智能体在决策任务中仅能看到自己</w:t>
        </w:r>
      </w:ins>
      <w:ins w:id="489" w:author="Liu xg" w:date="2021-06-13T15:03:00Z">
        <w:r w:rsidR="00D4591D">
          <w:rPr>
            <w:rFonts w:hint="eastAsia"/>
          </w:rPr>
          <w:t>与</w:t>
        </w:r>
      </w:ins>
      <w:ins w:id="490" w:author="Liu xg" w:date="2021-06-12T20:54:00Z">
        <w:r>
          <w:rPr>
            <w:rFonts w:hint="eastAsia"/>
          </w:rPr>
          <w:t>周围环境</w:t>
        </w:r>
      </w:ins>
      <w:ins w:id="491" w:author="Liu xg" w:date="2021-06-13T15:03:00Z">
        <w:r w:rsidR="00D4591D">
          <w:rPr>
            <w:rFonts w:hint="eastAsia"/>
          </w:rPr>
          <w:t>的信息</w:t>
        </w:r>
      </w:ins>
      <w:ins w:id="492" w:author="Liu xg" w:date="2021-06-12T20:54:00Z">
        <w:r>
          <w:rPr>
            <w:rFonts w:hint="eastAsia"/>
          </w:rPr>
          <w:t>，因此我们探究了智能体的初始位置</w:t>
        </w:r>
      </w:ins>
      <m:oMath>
        <m:sSup>
          <m:sSupPr>
            <m:ctrlPr>
              <w:ins w:id="493" w:author="Liu xg" w:date="2021-06-12T20:54:00Z">
                <w:rPr>
                  <w:rFonts w:ascii="Cambria Math" w:hAnsi="Cambria Math"/>
                  <w:i/>
                </w:rPr>
              </w:ins>
            </m:ctrlPr>
          </m:sSupPr>
          <m:e>
            <m:r>
              <w:ins w:id="494" w:author="Liu xg" w:date="2021-06-12T20:54:00Z">
                <w:rPr>
                  <w:rFonts w:ascii="Cambria Math" w:hAnsi="Cambria Math"/>
                </w:rPr>
                <m:t>M</m:t>
              </w:ins>
            </m:r>
          </m:e>
          <m:sup>
            <m:r>
              <w:ins w:id="495" w:author="Liu xg" w:date="2021-06-12T20:54:00Z">
                <w:rPr>
                  <w:rFonts w:ascii="Cambria Math" w:hAnsi="Cambria Math"/>
                </w:rPr>
                <m:t>i</m:t>
              </w:ins>
            </m:r>
          </m:sup>
        </m:sSup>
      </m:oMath>
      <w:ins w:id="496" w:author="Liu xg" w:date="2021-06-12T20:54:00Z">
        <w:r>
          <w:rPr>
            <w:rFonts w:hint="eastAsia"/>
          </w:rPr>
          <w:t>对团体合作形成的影响。本节我们将</w:t>
        </w:r>
        <w:r>
          <w:t>H</w:t>
        </w:r>
        <w:r>
          <w:rPr>
            <w:rFonts w:hint="eastAsia"/>
          </w:rPr>
          <w:t>e</w:t>
        </w:r>
        <w:r>
          <w:t>terogeneous</w:t>
        </w:r>
        <w:r>
          <w:rPr>
            <w:rFonts w:hint="eastAsia"/>
          </w:rPr>
          <w:t>团体作为实验对象并保持他们的目标收益不变，将其放置在</w:t>
        </w:r>
      </w:ins>
      <w:ins w:id="497" w:author="Liu xg" w:date="2021-06-14T20:56:00Z">
        <w:r w:rsidR="009F757F">
          <w:rPr>
            <w:rFonts w:hint="eastAsia"/>
          </w:rPr>
          <w:t>资源分布</w:t>
        </w:r>
      </w:ins>
      <w:ins w:id="498" w:author="Liu xg" w:date="2021-06-14T20:55:00Z">
        <w:r w:rsidR="009F757F">
          <w:rPr>
            <w:rFonts w:hint="eastAsia"/>
          </w:rPr>
          <w:t>与目标收益</w:t>
        </w:r>
      </w:ins>
      <w:ins w:id="499" w:author="Liu xg" w:date="2021-06-14T20:56:00Z">
        <w:r w:rsidR="009F757F">
          <w:rPr>
            <w:rFonts w:hint="eastAsia"/>
          </w:rPr>
          <w:t>不一致的区域</w:t>
        </w:r>
      </w:ins>
      <w:ins w:id="500" w:author="Liu xg" w:date="2021-06-12T20:54:00Z">
        <w:r>
          <w:rPr>
            <w:rFonts w:hint="eastAsia"/>
          </w:rPr>
          <w:t>，观察不同的初始位置对该团体合作形成的影响。表</w:t>
        </w:r>
        <w:r>
          <w:t>4-5</w:t>
        </w:r>
        <w:r>
          <w:rPr>
            <w:rFonts w:hint="eastAsia"/>
          </w:rPr>
          <w:t>描述了智能体的任意位置信息。</w:t>
        </w:r>
      </w:ins>
    </w:p>
    <w:p w14:paraId="54BDF735" w14:textId="77777777" w:rsidR="003F0D33" w:rsidRDefault="003F0D33" w:rsidP="003F0D33">
      <w:pPr>
        <w:jc w:val="center"/>
        <w:rPr>
          <w:ins w:id="501" w:author="Liu xg" w:date="2021-06-12T20:54:00Z"/>
        </w:rPr>
      </w:pPr>
    </w:p>
    <w:p w14:paraId="16C197B4" w14:textId="77777777" w:rsidR="003F0D33" w:rsidRDefault="003F0D33" w:rsidP="003F0D33">
      <w:pPr>
        <w:jc w:val="center"/>
        <w:rPr>
          <w:ins w:id="502" w:author="Liu xg" w:date="2021-06-12T20:54:00Z"/>
        </w:rPr>
      </w:pPr>
      <w:ins w:id="503" w:author="Liu xg" w:date="2021-06-12T20:54:00Z">
        <w:r>
          <w:rPr>
            <w:rFonts w:hint="eastAsia"/>
          </w:rPr>
          <w:t>表</w:t>
        </w:r>
        <w:r>
          <w:t>4 Random location-1</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580"/>
        <w:gridCol w:w="242"/>
        <w:gridCol w:w="428"/>
        <w:gridCol w:w="383"/>
      </w:tblGrid>
      <w:tr w:rsidR="003F0D33" w14:paraId="3B95524E" w14:textId="77777777" w:rsidTr="001F07C0">
        <w:trPr>
          <w:jc w:val="center"/>
          <w:ins w:id="504" w:author="Liu xg" w:date="2021-06-12T20:54:00Z"/>
        </w:trPr>
        <w:tc>
          <w:tcPr>
            <w:tcW w:w="1255" w:type="dxa"/>
            <w:tcBorders>
              <w:left w:val="nil"/>
              <w:bottom w:val="single" w:sz="8" w:space="0" w:color="auto"/>
              <w:right w:val="nil"/>
            </w:tcBorders>
          </w:tcPr>
          <w:p w14:paraId="1BE59A00" w14:textId="77777777" w:rsidR="003F0D33" w:rsidRPr="00E6710D" w:rsidRDefault="003F0D33" w:rsidP="001F07C0">
            <w:pPr>
              <w:jc w:val="center"/>
              <w:rPr>
                <w:ins w:id="505" w:author="Liu xg" w:date="2021-06-12T20:54:00Z"/>
                <w:i/>
              </w:rPr>
            </w:pPr>
            <m:oMathPara>
              <m:oMath>
                <m:r>
                  <w:ins w:id="506" w:author="Liu xg" w:date="2021-06-12T20:54:00Z">
                    <w:rPr>
                      <w:rFonts w:ascii="Cambria Math" w:hAnsi="Cambria Math"/>
                    </w:rPr>
                    <m:t>A</m:t>
                  </w:ins>
                </m:r>
                <m:r>
                  <w:ins w:id="507" w:author="Liu xg" w:date="2021-06-12T20:54:00Z">
                    <w:rPr>
                      <w:rFonts w:ascii="Cambria Math" w:hAnsi="Cambria Math" w:hint="eastAsia"/>
                    </w:rPr>
                    <m:t>gen</m:t>
                  </w:ins>
                </m:r>
                <m:sSub>
                  <m:sSubPr>
                    <m:ctrlPr>
                      <w:ins w:id="508" w:author="Liu xg" w:date="2021-06-12T20:54:00Z">
                        <w:rPr>
                          <w:rFonts w:ascii="Cambria Math" w:hAnsi="Cambria Math"/>
                          <w:i/>
                        </w:rPr>
                      </w:ins>
                    </m:ctrlPr>
                  </m:sSubPr>
                  <m:e>
                    <m:r>
                      <w:ins w:id="509" w:author="Liu xg" w:date="2021-06-12T20:54:00Z">
                        <w:rPr>
                          <w:rFonts w:ascii="Cambria Math" w:hAnsi="Cambria Math" w:hint="eastAsia"/>
                        </w:rPr>
                        <m:t>t</m:t>
                      </w:ins>
                    </m:r>
                    <m:ctrlPr>
                      <w:ins w:id="510" w:author="Liu xg" w:date="2021-06-12T20:54:00Z">
                        <w:rPr>
                          <w:rFonts w:ascii="Cambria Math" w:hAnsi="Cambria Math" w:hint="eastAsia"/>
                          <w:i/>
                        </w:rPr>
                      </w:ins>
                    </m:ctrlPr>
                  </m:e>
                  <m:sub>
                    <m:r>
                      <w:ins w:id="511"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
          <w:p w14:paraId="5251C206" w14:textId="77777777" w:rsidR="003F0D33" w:rsidRPr="000C4767" w:rsidRDefault="003F0D33" w:rsidP="001F07C0">
            <w:pPr>
              <w:jc w:val="center"/>
              <w:rPr>
                <w:ins w:id="512" w:author="Liu xg" w:date="2021-06-12T20:54:00Z"/>
                <w:b/>
                <w:bCs/>
                <w:i/>
              </w:rPr>
            </w:pPr>
            <m:oMathPara>
              <m:oMath>
                <m:sSup>
                  <m:sSupPr>
                    <m:ctrlPr>
                      <w:ins w:id="513" w:author="Liu xg" w:date="2021-06-12T20:54:00Z">
                        <w:rPr>
                          <w:rFonts w:ascii="Cambria Math" w:hAnsi="Cambria Math"/>
                          <w:b/>
                          <w:bCs/>
                          <w:i/>
                        </w:rPr>
                      </w:ins>
                    </m:ctrlPr>
                  </m:sSupPr>
                  <m:e>
                    <m:acc>
                      <m:accPr>
                        <m:ctrlPr>
                          <w:ins w:id="514" w:author="Liu xg" w:date="2021-06-12T20:54:00Z">
                            <w:rPr>
                              <w:rFonts w:ascii="Cambria Math" w:hAnsi="Cambria Math"/>
                              <w:b/>
                              <w:bCs/>
                              <w:i/>
                            </w:rPr>
                          </w:ins>
                        </m:ctrlPr>
                      </m:accPr>
                      <m:e>
                        <m:r>
                          <w:ins w:id="515" w:author="Liu xg" w:date="2021-06-12T20:54:00Z">
                            <m:rPr>
                              <m:sty m:val="bi"/>
                            </m:rPr>
                            <w:rPr>
                              <w:rFonts w:ascii="Cambria Math" w:hAnsi="Cambria Math"/>
                            </w:rPr>
                            <m:t>R</m:t>
                          </w:ins>
                        </m:r>
                      </m:e>
                    </m:acc>
                  </m:e>
                  <m:sup>
                    <m:r>
                      <w:ins w:id="516" w:author="Liu xg" w:date="2021-06-12T20:54:00Z">
                        <m:rPr>
                          <m:sty m:val="bi"/>
                        </m:rPr>
                        <w:rPr>
                          <w:rFonts w:ascii="Cambria Math" w:hAnsi="Cambria Math"/>
                        </w:rPr>
                        <m:t>i</m:t>
                      </w:ins>
                    </m:r>
                  </m:sup>
                </m:sSup>
              </m:oMath>
            </m:oMathPara>
          </w:p>
        </w:tc>
        <w:tc>
          <w:tcPr>
            <w:tcW w:w="1580" w:type="dxa"/>
            <w:tcBorders>
              <w:left w:val="nil"/>
              <w:bottom w:val="single" w:sz="8" w:space="0" w:color="auto"/>
              <w:right w:val="nil"/>
            </w:tcBorders>
          </w:tcPr>
          <w:p w14:paraId="258D39B9" w14:textId="77777777" w:rsidR="003F0D33" w:rsidRPr="000C4767" w:rsidRDefault="003F0D33" w:rsidP="001F07C0">
            <w:pPr>
              <w:jc w:val="center"/>
              <w:rPr>
                <w:ins w:id="517" w:author="Liu xg" w:date="2021-06-12T20:54:00Z"/>
                <w:i/>
              </w:rPr>
            </w:pPr>
            <m:oMathPara>
              <m:oMath>
                <m:sSup>
                  <m:sSupPr>
                    <m:ctrlPr>
                      <w:ins w:id="518" w:author="Liu xg" w:date="2021-06-12T20:54:00Z">
                        <w:rPr>
                          <w:rFonts w:ascii="Cambria Math" w:hAnsi="Cambria Math"/>
                          <w:i/>
                        </w:rPr>
                      </w:ins>
                    </m:ctrlPr>
                  </m:sSupPr>
                  <m:e>
                    <m:r>
                      <w:ins w:id="519" w:author="Liu xg" w:date="2021-06-12T20:54:00Z">
                        <w:rPr>
                          <w:rFonts w:ascii="Cambria Math" w:hAnsi="Cambria Math"/>
                        </w:rPr>
                        <m:t>M</m:t>
                      </w:ins>
                    </m:r>
                  </m:e>
                  <m:sup>
                    <m:r>
                      <w:ins w:id="520" w:author="Liu xg" w:date="2021-06-12T20:54:00Z">
                        <w:rPr>
                          <w:rFonts w:ascii="Cambria Math" w:hAnsi="Cambria Math"/>
                        </w:rPr>
                        <m:t>i</m:t>
                      </w:ins>
                    </m:r>
                  </m:sup>
                </m:sSup>
              </m:oMath>
            </m:oMathPara>
          </w:p>
        </w:tc>
        <w:tc>
          <w:tcPr>
            <w:tcW w:w="242" w:type="dxa"/>
            <w:tcBorders>
              <w:left w:val="nil"/>
              <w:bottom w:val="single" w:sz="8" w:space="0" w:color="auto"/>
              <w:right w:val="nil"/>
            </w:tcBorders>
          </w:tcPr>
          <w:p w14:paraId="35EC2402" w14:textId="77777777" w:rsidR="003F0D33" w:rsidRPr="000C4767" w:rsidRDefault="003F0D33" w:rsidP="001F07C0">
            <w:pPr>
              <w:jc w:val="center"/>
              <w:rPr>
                <w:ins w:id="521" w:author="Liu xg" w:date="2021-06-12T20:54:00Z"/>
                <w:i/>
              </w:rPr>
            </w:pPr>
            <m:oMathPara>
              <m:oMath>
                <m:r>
                  <w:ins w:id="522" w:author="Liu xg" w:date="2021-06-12T20:54:00Z">
                    <w:rPr>
                      <w:rFonts w:ascii="Cambria Math" w:hAnsi="Cambria Math"/>
                    </w:rPr>
                    <m:t>τ</m:t>
                  </w:ins>
                </m:r>
              </m:oMath>
            </m:oMathPara>
          </w:p>
        </w:tc>
        <w:tc>
          <w:tcPr>
            <w:tcW w:w="428" w:type="dxa"/>
            <w:tcBorders>
              <w:left w:val="nil"/>
              <w:bottom w:val="single" w:sz="8" w:space="0" w:color="auto"/>
              <w:right w:val="nil"/>
            </w:tcBorders>
          </w:tcPr>
          <w:p w14:paraId="3F2E243D" w14:textId="77777777" w:rsidR="003F0D33" w:rsidRPr="000C4767" w:rsidRDefault="003F0D33" w:rsidP="001F07C0">
            <w:pPr>
              <w:jc w:val="center"/>
              <w:rPr>
                <w:ins w:id="523" w:author="Liu xg" w:date="2021-06-12T20:54:00Z"/>
                <w:i/>
              </w:rPr>
            </w:pPr>
            <m:oMathPara>
              <m:oMath>
                <m:sSub>
                  <m:sSubPr>
                    <m:ctrlPr>
                      <w:ins w:id="524" w:author="Liu xg" w:date="2021-06-12T20:54:00Z">
                        <w:rPr>
                          <w:rFonts w:ascii="Cambria Math" w:hAnsi="Cambria Math"/>
                          <w:i/>
                        </w:rPr>
                      </w:ins>
                    </m:ctrlPr>
                  </m:sSubPr>
                  <m:e>
                    <m:r>
                      <w:ins w:id="525" w:author="Liu xg" w:date="2021-06-12T20:54:00Z">
                        <w:rPr>
                          <w:rFonts w:ascii="Cambria Math" w:hAnsi="Cambria Math"/>
                        </w:rPr>
                        <m:t>r</m:t>
                      </w:ins>
                    </m:r>
                  </m:e>
                  <m:sub>
                    <m:r>
                      <w:ins w:id="526" w:author="Liu xg" w:date="2021-06-12T20:54:00Z">
                        <w:rPr>
                          <w:rFonts w:ascii="Cambria Math" w:hAnsi="Cambria Math"/>
                        </w:rPr>
                        <m:t>a</m:t>
                      </w:ins>
                    </m:r>
                  </m:sub>
                </m:sSub>
              </m:oMath>
            </m:oMathPara>
          </w:p>
        </w:tc>
        <w:tc>
          <w:tcPr>
            <w:tcW w:w="383" w:type="dxa"/>
            <w:tcBorders>
              <w:left w:val="nil"/>
              <w:bottom w:val="single" w:sz="8" w:space="0" w:color="auto"/>
              <w:right w:val="nil"/>
            </w:tcBorders>
          </w:tcPr>
          <w:p w14:paraId="683104E2" w14:textId="77777777" w:rsidR="003F0D33" w:rsidRPr="000C4767" w:rsidRDefault="003F0D33" w:rsidP="001F07C0">
            <w:pPr>
              <w:jc w:val="center"/>
              <w:rPr>
                <w:ins w:id="527" w:author="Liu xg" w:date="2021-06-12T20:54:00Z"/>
                <w:i/>
              </w:rPr>
            </w:pPr>
            <m:oMathPara>
              <m:oMath>
                <m:sSub>
                  <m:sSubPr>
                    <m:ctrlPr>
                      <w:ins w:id="528" w:author="Liu xg" w:date="2021-06-12T20:54:00Z">
                        <w:rPr>
                          <w:rFonts w:ascii="Cambria Math" w:hAnsi="Cambria Math"/>
                          <w:i/>
                        </w:rPr>
                      </w:ins>
                    </m:ctrlPr>
                  </m:sSubPr>
                  <m:e>
                    <m:r>
                      <w:ins w:id="529" w:author="Liu xg" w:date="2021-06-12T20:54:00Z">
                        <w:rPr>
                          <w:rFonts w:ascii="Cambria Math" w:hAnsi="Cambria Math"/>
                        </w:rPr>
                        <m:t>r</m:t>
                      </w:ins>
                    </m:r>
                  </m:e>
                  <m:sub>
                    <m:r>
                      <w:ins w:id="530" w:author="Liu xg" w:date="2021-06-12T20:54:00Z">
                        <w:rPr>
                          <w:rFonts w:ascii="Cambria Math" w:hAnsi="Cambria Math"/>
                        </w:rPr>
                        <m:t>g</m:t>
                      </w:ins>
                    </m:r>
                  </m:sub>
                </m:sSub>
              </m:oMath>
            </m:oMathPara>
          </w:p>
        </w:tc>
      </w:tr>
      <w:tr w:rsidR="003F0D33" w14:paraId="7695FFE0" w14:textId="77777777" w:rsidTr="001F07C0">
        <w:trPr>
          <w:jc w:val="center"/>
          <w:ins w:id="531" w:author="Liu xg" w:date="2021-06-12T20:54:00Z"/>
        </w:trPr>
        <w:tc>
          <w:tcPr>
            <w:tcW w:w="1255" w:type="dxa"/>
            <w:tcBorders>
              <w:left w:val="nil"/>
              <w:bottom w:val="nil"/>
              <w:right w:val="nil"/>
            </w:tcBorders>
          </w:tcPr>
          <w:p w14:paraId="6A834C01" w14:textId="77777777" w:rsidR="003F0D33" w:rsidRDefault="003F0D33" w:rsidP="001F07C0">
            <w:pPr>
              <w:jc w:val="center"/>
              <w:rPr>
                <w:ins w:id="532" w:author="Liu xg" w:date="2021-06-12T20:54:00Z"/>
              </w:rPr>
            </w:pPr>
            <m:oMathPara>
              <m:oMath>
                <m:r>
                  <w:ins w:id="533" w:author="Liu xg" w:date="2021-06-12T20:54:00Z">
                    <w:rPr>
                      <w:rFonts w:ascii="Cambria Math" w:hAnsi="Cambria Math"/>
                    </w:rPr>
                    <m:t>1</m:t>
                  </w:ins>
                </m:r>
              </m:oMath>
            </m:oMathPara>
          </w:p>
        </w:tc>
        <w:tc>
          <w:tcPr>
            <w:tcW w:w="567" w:type="dxa"/>
            <w:tcBorders>
              <w:left w:val="nil"/>
              <w:bottom w:val="nil"/>
              <w:right w:val="nil"/>
            </w:tcBorders>
          </w:tcPr>
          <w:p w14:paraId="4A07C21E" w14:textId="77777777" w:rsidR="003F0D33" w:rsidRDefault="003F0D33" w:rsidP="001F07C0">
            <w:pPr>
              <w:jc w:val="center"/>
              <w:rPr>
                <w:ins w:id="534" w:author="Liu xg" w:date="2021-06-12T20:54:00Z"/>
              </w:rPr>
            </w:pPr>
            <w:ins w:id="535" w:author="Liu xg" w:date="2021-06-12T20:54:00Z">
              <w:r>
                <w:t>10</w:t>
              </w:r>
            </w:ins>
          </w:p>
        </w:tc>
        <w:tc>
          <w:tcPr>
            <w:tcW w:w="1580" w:type="dxa"/>
            <w:tcBorders>
              <w:left w:val="nil"/>
              <w:bottom w:val="nil"/>
              <w:right w:val="nil"/>
            </w:tcBorders>
          </w:tcPr>
          <w:p w14:paraId="26AEC720" w14:textId="77777777" w:rsidR="003F0D33" w:rsidRDefault="003F0D33" w:rsidP="001F07C0">
            <w:pPr>
              <w:jc w:val="center"/>
              <w:rPr>
                <w:ins w:id="536" w:author="Liu xg" w:date="2021-06-12T20:54:00Z"/>
              </w:rPr>
            </w:pPr>
            <w:ins w:id="537" w:author="Liu xg" w:date="2021-06-12T20:54:00Z">
              <w:r>
                <w:rPr>
                  <w:rFonts w:hint="eastAsia"/>
                </w:rPr>
                <w:t>苹果区域</w:t>
              </w:r>
              <w:r>
                <w:rPr>
                  <w:rFonts w:hint="eastAsia"/>
                </w:rPr>
                <w:t>(</w:t>
              </w:r>
              <w:r>
                <w:t>-8)</w:t>
              </w:r>
            </w:ins>
          </w:p>
        </w:tc>
        <w:tc>
          <w:tcPr>
            <w:tcW w:w="242" w:type="dxa"/>
            <w:tcBorders>
              <w:left w:val="nil"/>
              <w:bottom w:val="nil"/>
              <w:right w:val="nil"/>
            </w:tcBorders>
          </w:tcPr>
          <w:p w14:paraId="1A19E261" w14:textId="77777777" w:rsidR="003F0D33" w:rsidRDefault="003F0D33" w:rsidP="001F07C0">
            <w:pPr>
              <w:jc w:val="center"/>
              <w:rPr>
                <w:ins w:id="538" w:author="Liu xg" w:date="2021-06-12T20:54:00Z"/>
              </w:rPr>
            </w:pPr>
            <w:ins w:id="539" w:author="Liu xg" w:date="2021-06-12T20:54:00Z">
              <w:r>
                <w:rPr>
                  <w:rFonts w:hint="eastAsia"/>
                </w:rPr>
                <w:t>5</w:t>
              </w:r>
            </w:ins>
          </w:p>
        </w:tc>
        <w:tc>
          <w:tcPr>
            <w:tcW w:w="428" w:type="dxa"/>
            <w:tcBorders>
              <w:left w:val="nil"/>
              <w:bottom w:val="nil"/>
              <w:right w:val="nil"/>
            </w:tcBorders>
          </w:tcPr>
          <w:p w14:paraId="6E0E6F37" w14:textId="77777777" w:rsidR="003F0D33" w:rsidRDefault="003F0D33" w:rsidP="001F07C0">
            <w:pPr>
              <w:jc w:val="center"/>
              <w:rPr>
                <w:ins w:id="540" w:author="Liu xg" w:date="2021-06-12T20:54:00Z"/>
              </w:rPr>
            </w:pPr>
            <w:ins w:id="541" w:author="Liu xg" w:date="2021-06-12T20:54:00Z">
              <w:r>
                <w:rPr>
                  <w:rFonts w:hint="eastAsia"/>
                </w:rPr>
                <w:t>1</w:t>
              </w:r>
              <w:r>
                <w:t>0</w:t>
              </w:r>
            </w:ins>
          </w:p>
        </w:tc>
        <w:tc>
          <w:tcPr>
            <w:tcW w:w="383" w:type="dxa"/>
            <w:tcBorders>
              <w:left w:val="nil"/>
              <w:bottom w:val="nil"/>
              <w:right w:val="nil"/>
            </w:tcBorders>
          </w:tcPr>
          <w:p w14:paraId="3ACD71DD" w14:textId="77777777" w:rsidR="003F0D33" w:rsidRDefault="003F0D33" w:rsidP="001F07C0">
            <w:pPr>
              <w:jc w:val="center"/>
              <w:rPr>
                <w:ins w:id="542" w:author="Liu xg" w:date="2021-06-12T20:54:00Z"/>
              </w:rPr>
            </w:pPr>
            <w:ins w:id="543" w:author="Liu xg" w:date="2021-06-12T20:54:00Z">
              <w:r>
                <w:rPr>
                  <w:rFonts w:hint="eastAsia"/>
                </w:rPr>
                <w:t>5</w:t>
              </w:r>
            </w:ins>
          </w:p>
        </w:tc>
      </w:tr>
      <w:tr w:rsidR="003F0D33" w14:paraId="137757FD" w14:textId="77777777" w:rsidTr="001F07C0">
        <w:trPr>
          <w:jc w:val="center"/>
          <w:ins w:id="544" w:author="Liu xg" w:date="2021-06-12T20:54:00Z"/>
        </w:trPr>
        <w:tc>
          <w:tcPr>
            <w:tcW w:w="1255" w:type="dxa"/>
            <w:tcBorders>
              <w:top w:val="nil"/>
              <w:left w:val="nil"/>
              <w:bottom w:val="nil"/>
              <w:right w:val="nil"/>
            </w:tcBorders>
          </w:tcPr>
          <w:p w14:paraId="73863759" w14:textId="77777777" w:rsidR="003F0D33" w:rsidRDefault="003F0D33" w:rsidP="001F07C0">
            <w:pPr>
              <w:jc w:val="center"/>
              <w:rPr>
                <w:ins w:id="545" w:author="Liu xg" w:date="2021-06-12T20:54:00Z"/>
              </w:rPr>
            </w:pPr>
            <m:oMathPara>
              <m:oMath>
                <m:r>
                  <w:ins w:id="546" w:author="Liu xg" w:date="2021-06-12T20:54:00Z">
                    <w:rPr>
                      <w:rFonts w:ascii="Cambria Math" w:hAnsi="Cambria Math"/>
                    </w:rPr>
                    <m:t>2</m:t>
                  </w:ins>
                </m:r>
              </m:oMath>
            </m:oMathPara>
          </w:p>
        </w:tc>
        <w:tc>
          <w:tcPr>
            <w:tcW w:w="567" w:type="dxa"/>
            <w:tcBorders>
              <w:top w:val="nil"/>
              <w:left w:val="nil"/>
              <w:bottom w:val="nil"/>
              <w:right w:val="nil"/>
            </w:tcBorders>
          </w:tcPr>
          <w:p w14:paraId="7F063EA6" w14:textId="77777777" w:rsidR="003F0D33" w:rsidRDefault="003F0D33" w:rsidP="001F07C0">
            <w:pPr>
              <w:jc w:val="center"/>
              <w:rPr>
                <w:ins w:id="547" w:author="Liu xg" w:date="2021-06-12T20:54:00Z"/>
              </w:rPr>
            </w:pPr>
            <w:ins w:id="548" w:author="Liu xg" w:date="2021-06-12T20:54:00Z">
              <w:r>
                <w:t>10</w:t>
              </w:r>
            </w:ins>
          </w:p>
        </w:tc>
        <w:tc>
          <w:tcPr>
            <w:tcW w:w="1580" w:type="dxa"/>
            <w:tcBorders>
              <w:top w:val="nil"/>
              <w:left w:val="nil"/>
              <w:bottom w:val="nil"/>
              <w:right w:val="nil"/>
            </w:tcBorders>
          </w:tcPr>
          <w:p w14:paraId="2D9E671C" w14:textId="77777777" w:rsidR="003F0D33" w:rsidRDefault="003F0D33" w:rsidP="001F07C0">
            <w:pPr>
              <w:jc w:val="center"/>
              <w:rPr>
                <w:ins w:id="549" w:author="Liu xg" w:date="2021-06-12T20:54:00Z"/>
              </w:rPr>
            </w:pPr>
            <w:ins w:id="550" w:author="Liu xg" w:date="2021-06-12T20:54:00Z">
              <w:r>
                <w:rPr>
                  <w:rFonts w:hint="eastAsia"/>
                </w:rPr>
                <w:t>苹果区域</w:t>
              </w:r>
              <w:r>
                <w:rPr>
                  <w:rFonts w:hint="eastAsia"/>
                </w:rPr>
                <w:t>(</w:t>
              </w:r>
              <w:r>
                <w:t>-20)</w:t>
              </w:r>
            </w:ins>
          </w:p>
        </w:tc>
        <w:tc>
          <w:tcPr>
            <w:tcW w:w="242" w:type="dxa"/>
            <w:tcBorders>
              <w:top w:val="nil"/>
              <w:left w:val="nil"/>
              <w:bottom w:val="nil"/>
              <w:right w:val="nil"/>
            </w:tcBorders>
          </w:tcPr>
          <w:p w14:paraId="30E659F1" w14:textId="77777777" w:rsidR="003F0D33" w:rsidRDefault="003F0D33" w:rsidP="001F07C0">
            <w:pPr>
              <w:jc w:val="center"/>
              <w:rPr>
                <w:ins w:id="551" w:author="Liu xg" w:date="2021-06-12T20:54:00Z"/>
              </w:rPr>
            </w:pPr>
            <w:ins w:id="552" w:author="Liu xg" w:date="2021-06-12T20:54:00Z">
              <w:r>
                <w:rPr>
                  <w:rFonts w:hint="eastAsia"/>
                </w:rPr>
                <w:t>5</w:t>
              </w:r>
            </w:ins>
          </w:p>
        </w:tc>
        <w:tc>
          <w:tcPr>
            <w:tcW w:w="428" w:type="dxa"/>
            <w:tcBorders>
              <w:top w:val="nil"/>
              <w:left w:val="nil"/>
              <w:bottom w:val="nil"/>
              <w:right w:val="nil"/>
            </w:tcBorders>
          </w:tcPr>
          <w:p w14:paraId="101531F2" w14:textId="77777777" w:rsidR="003F0D33" w:rsidRDefault="003F0D33" w:rsidP="001F07C0">
            <w:pPr>
              <w:jc w:val="center"/>
              <w:rPr>
                <w:ins w:id="553" w:author="Liu xg" w:date="2021-06-12T20:54:00Z"/>
              </w:rPr>
            </w:pPr>
            <w:ins w:id="554" w:author="Liu xg" w:date="2021-06-12T20:54:00Z">
              <w:r>
                <w:rPr>
                  <w:rFonts w:hint="eastAsia"/>
                </w:rPr>
                <w:t>1</w:t>
              </w:r>
              <w:r>
                <w:t>0</w:t>
              </w:r>
            </w:ins>
          </w:p>
        </w:tc>
        <w:tc>
          <w:tcPr>
            <w:tcW w:w="383" w:type="dxa"/>
            <w:tcBorders>
              <w:top w:val="nil"/>
              <w:left w:val="nil"/>
              <w:bottom w:val="nil"/>
              <w:right w:val="nil"/>
            </w:tcBorders>
          </w:tcPr>
          <w:p w14:paraId="1829B7A8" w14:textId="77777777" w:rsidR="003F0D33" w:rsidRDefault="003F0D33" w:rsidP="001F07C0">
            <w:pPr>
              <w:jc w:val="center"/>
              <w:rPr>
                <w:ins w:id="555" w:author="Liu xg" w:date="2021-06-12T20:54:00Z"/>
              </w:rPr>
            </w:pPr>
            <w:ins w:id="556" w:author="Liu xg" w:date="2021-06-12T20:54:00Z">
              <w:r>
                <w:rPr>
                  <w:rFonts w:hint="eastAsia"/>
                </w:rPr>
                <w:t>5</w:t>
              </w:r>
            </w:ins>
          </w:p>
        </w:tc>
      </w:tr>
      <w:tr w:rsidR="003F0D33" w14:paraId="13170DD6" w14:textId="77777777" w:rsidTr="001F07C0">
        <w:trPr>
          <w:jc w:val="center"/>
          <w:ins w:id="557" w:author="Liu xg" w:date="2021-06-12T20:54:00Z"/>
        </w:trPr>
        <w:tc>
          <w:tcPr>
            <w:tcW w:w="1255" w:type="dxa"/>
            <w:tcBorders>
              <w:top w:val="nil"/>
              <w:left w:val="nil"/>
              <w:bottom w:val="nil"/>
              <w:right w:val="nil"/>
            </w:tcBorders>
          </w:tcPr>
          <w:p w14:paraId="647741FA" w14:textId="77777777" w:rsidR="003F0D33" w:rsidRDefault="003F0D33" w:rsidP="001F07C0">
            <w:pPr>
              <w:jc w:val="center"/>
              <w:rPr>
                <w:ins w:id="558" w:author="Liu xg" w:date="2021-06-12T20:54:00Z"/>
              </w:rPr>
            </w:pPr>
            <m:oMathPara>
              <m:oMath>
                <m:r>
                  <w:ins w:id="559" w:author="Liu xg" w:date="2021-06-12T20:54:00Z">
                    <w:rPr>
                      <w:rFonts w:ascii="Cambria Math" w:hAnsi="Cambria Math"/>
                    </w:rPr>
                    <m:t>3</m:t>
                  </w:ins>
                </m:r>
              </m:oMath>
            </m:oMathPara>
          </w:p>
        </w:tc>
        <w:tc>
          <w:tcPr>
            <w:tcW w:w="567" w:type="dxa"/>
            <w:tcBorders>
              <w:top w:val="nil"/>
              <w:left w:val="nil"/>
              <w:bottom w:val="nil"/>
              <w:right w:val="nil"/>
            </w:tcBorders>
          </w:tcPr>
          <w:p w14:paraId="4E2AEF15" w14:textId="77777777" w:rsidR="003F0D33" w:rsidRDefault="003F0D33" w:rsidP="001F07C0">
            <w:pPr>
              <w:jc w:val="center"/>
              <w:rPr>
                <w:ins w:id="560" w:author="Liu xg" w:date="2021-06-12T20:54:00Z"/>
              </w:rPr>
            </w:pPr>
            <w:ins w:id="561" w:author="Liu xg" w:date="2021-06-12T20:54:00Z">
              <w:r>
                <w:t>10</w:t>
              </w:r>
            </w:ins>
          </w:p>
        </w:tc>
        <w:tc>
          <w:tcPr>
            <w:tcW w:w="1580" w:type="dxa"/>
            <w:tcBorders>
              <w:top w:val="nil"/>
              <w:left w:val="nil"/>
              <w:bottom w:val="nil"/>
              <w:right w:val="nil"/>
            </w:tcBorders>
          </w:tcPr>
          <w:p w14:paraId="6022DB9C" w14:textId="77777777" w:rsidR="003F0D33" w:rsidRDefault="003F0D33" w:rsidP="001F07C0">
            <w:pPr>
              <w:jc w:val="center"/>
              <w:rPr>
                <w:ins w:id="562" w:author="Liu xg" w:date="2021-06-12T20:54:00Z"/>
              </w:rPr>
            </w:pPr>
            <w:ins w:id="563" w:author="Liu xg" w:date="2021-06-12T20:54:00Z">
              <w:r>
                <w:rPr>
                  <w:rFonts w:hint="eastAsia"/>
                </w:rPr>
                <w:t>苹果区域</w:t>
              </w:r>
              <w:r>
                <w:rPr>
                  <w:rFonts w:hint="eastAsia"/>
                </w:rPr>
                <w:t>(</w:t>
              </w:r>
              <w:r>
                <w:t>-55)</w:t>
              </w:r>
            </w:ins>
          </w:p>
        </w:tc>
        <w:tc>
          <w:tcPr>
            <w:tcW w:w="242" w:type="dxa"/>
            <w:tcBorders>
              <w:top w:val="nil"/>
              <w:left w:val="nil"/>
              <w:bottom w:val="nil"/>
              <w:right w:val="nil"/>
            </w:tcBorders>
          </w:tcPr>
          <w:p w14:paraId="344FC77D" w14:textId="77777777" w:rsidR="003F0D33" w:rsidRDefault="003F0D33" w:rsidP="001F07C0">
            <w:pPr>
              <w:jc w:val="center"/>
              <w:rPr>
                <w:ins w:id="564" w:author="Liu xg" w:date="2021-06-12T20:54:00Z"/>
              </w:rPr>
            </w:pPr>
            <w:ins w:id="565" w:author="Liu xg" w:date="2021-06-12T20:54:00Z">
              <w:r>
                <w:rPr>
                  <w:rFonts w:hint="eastAsia"/>
                </w:rPr>
                <w:t>5</w:t>
              </w:r>
            </w:ins>
          </w:p>
        </w:tc>
        <w:tc>
          <w:tcPr>
            <w:tcW w:w="428" w:type="dxa"/>
            <w:tcBorders>
              <w:top w:val="nil"/>
              <w:left w:val="nil"/>
              <w:bottom w:val="nil"/>
              <w:right w:val="nil"/>
            </w:tcBorders>
          </w:tcPr>
          <w:p w14:paraId="73A4DBC0" w14:textId="77777777" w:rsidR="003F0D33" w:rsidRDefault="003F0D33" w:rsidP="001F07C0">
            <w:pPr>
              <w:jc w:val="center"/>
              <w:rPr>
                <w:ins w:id="566" w:author="Liu xg" w:date="2021-06-12T20:54:00Z"/>
              </w:rPr>
            </w:pPr>
            <w:ins w:id="567" w:author="Liu xg" w:date="2021-06-12T20:54:00Z">
              <w:r>
                <w:rPr>
                  <w:rFonts w:hint="eastAsia"/>
                </w:rPr>
                <w:t>1</w:t>
              </w:r>
              <w:r>
                <w:t>0</w:t>
              </w:r>
            </w:ins>
          </w:p>
        </w:tc>
        <w:tc>
          <w:tcPr>
            <w:tcW w:w="383" w:type="dxa"/>
            <w:tcBorders>
              <w:top w:val="nil"/>
              <w:left w:val="nil"/>
              <w:bottom w:val="nil"/>
              <w:right w:val="nil"/>
            </w:tcBorders>
          </w:tcPr>
          <w:p w14:paraId="168F50AF" w14:textId="77777777" w:rsidR="003F0D33" w:rsidRDefault="003F0D33" w:rsidP="001F07C0">
            <w:pPr>
              <w:jc w:val="center"/>
              <w:rPr>
                <w:ins w:id="568" w:author="Liu xg" w:date="2021-06-12T20:54:00Z"/>
              </w:rPr>
            </w:pPr>
            <w:ins w:id="569" w:author="Liu xg" w:date="2021-06-12T20:54:00Z">
              <w:r>
                <w:rPr>
                  <w:rFonts w:hint="eastAsia"/>
                </w:rPr>
                <w:t>5</w:t>
              </w:r>
            </w:ins>
          </w:p>
        </w:tc>
      </w:tr>
      <w:tr w:rsidR="003F0D33" w14:paraId="52C218C4" w14:textId="77777777" w:rsidTr="001F07C0">
        <w:trPr>
          <w:jc w:val="center"/>
          <w:ins w:id="570" w:author="Liu xg" w:date="2021-06-12T20:54:00Z"/>
        </w:trPr>
        <w:tc>
          <w:tcPr>
            <w:tcW w:w="1255" w:type="dxa"/>
            <w:tcBorders>
              <w:top w:val="nil"/>
              <w:left w:val="nil"/>
              <w:bottom w:val="nil"/>
              <w:right w:val="nil"/>
            </w:tcBorders>
          </w:tcPr>
          <w:p w14:paraId="767A906C" w14:textId="77777777" w:rsidR="003F0D33" w:rsidRDefault="003F0D33" w:rsidP="001F07C0">
            <w:pPr>
              <w:jc w:val="center"/>
              <w:rPr>
                <w:ins w:id="571" w:author="Liu xg" w:date="2021-06-12T20:54:00Z"/>
              </w:rPr>
            </w:pPr>
            <m:oMathPara>
              <m:oMath>
                <m:r>
                  <w:ins w:id="572" w:author="Liu xg" w:date="2021-06-12T20:54:00Z">
                    <w:rPr>
                      <w:rFonts w:ascii="Cambria Math" w:hAnsi="Cambria Math"/>
                    </w:rPr>
                    <m:t>4</m:t>
                  </w:ins>
                </m:r>
              </m:oMath>
            </m:oMathPara>
          </w:p>
        </w:tc>
        <w:tc>
          <w:tcPr>
            <w:tcW w:w="567" w:type="dxa"/>
            <w:tcBorders>
              <w:top w:val="nil"/>
              <w:left w:val="nil"/>
              <w:bottom w:val="nil"/>
              <w:right w:val="nil"/>
            </w:tcBorders>
          </w:tcPr>
          <w:p w14:paraId="57037C97" w14:textId="77777777" w:rsidR="003F0D33" w:rsidRDefault="003F0D33" w:rsidP="001F07C0">
            <w:pPr>
              <w:jc w:val="center"/>
              <w:rPr>
                <w:ins w:id="573" w:author="Liu xg" w:date="2021-06-12T20:54:00Z"/>
              </w:rPr>
            </w:pPr>
            <w:ins w:id="574" w:author="Liu xg" w:date="2021-06-12T20:54:00Z">
              <w:r>
                <w:t>80</w:t>
              </w:r>
            </w:ins>
          </w:p>
        </w:tc>
        <w:tc>
          <w:tcPr>
            <w:tcW w:w="1580" w:type="dxa"/>
            <w:tcBorders>
              <w:top w:val="nil"/>
              <w:left w:val="nil"/>
              <w:bottom w:val="nil"/>
              <w:right w:val="nil"/>
            </w:tcBorders>
          </w:tcPr>
          <w:p w14:paraId="3BCF8259" w14:textId="77777777" w:rsidR="003F0D33" w:rsidRDefault="003F0D33" w:rsidP="001F07C0">
            <w:pPr>
              <w:jc w:val="center"/>
              <w:rPr>
                <w:ins w:id="575" w:author="Liu xg" w:date="2021-06-12T20:54:00Z"/>
              </w:rPr>
            </w:pPr>
            <w:ins w:id="576" w:author="Liu xg" w:date="2021-06-12T20:54:00Z">
              <w:r>
                <w:rPr>
                  <w:rFonts w:hint="eastAsia"/>
                </w:rPr>
                <w:t>垃圾区域</w:t>
              </w:r>
              <w:r>
                <w:rPr>
                  <w:rFonts w:hint="eastAsia"/>
                </w:rPr>
                <w:t>(</w:t>
              </w:r>
              <w:r>
                <w:t>50)</w:t>
              </w:r>
            </w:ins>
          </w:p>
        </w:tc>
        <w:tc>
          <w:tcPr>
            <w:tcW w:w="242" w:type="dxa"/>
            <w:tcBorders>
              <w:top w:val="nil"/>
              <w:left w:val="nil"/>
              <w:bottom w:val="nil"/>
              <w:right w:val="nil"/>
            </w:tcBorders>
          </w:tcPr>
          <w:p w14:paraId="22C873D7" w14:textId="77777777" w:rsidR="003F0D33" w:rsidRDefault="003F0D33" w:rsidP="001F07C0">
            <w:pPr>
              <w:jc w:val="center"/>
              <w:rPr>
                <w:ins w:id="577" w:author="Liu xg" w:date="2021-06-12T20:54:00Z"/>
              </w:rPr>
            </w:pPr>
            <w:ins w:id="578" w:author="Liu xg" w:date="2021-06-12T20:54:00Z">
              <w:r>
                <w:rPr>
                  <w:rFonts w:hint="eastAsia"/>
                </w:rPr>
                <w:t>5</w:t>
              </w:r>
            </w:ins>
          </w:p>
        </w:tc>
        <w:tc>
          <w:tcPr>
            <w:tcW w:w="428" w:type="dxa"/>
            <w:tcBorders>
              <w:top w:val="nil"/>
              <w:left w:val="nil"/>
              <w:bottom w:val="nil"/>
              <w:right w:val="nil"/>
            </w:tcBorders>
          </w:tcPr>
          <w:p w14:paraId="7F10BAF8" w14:textId="77777777" w:rsidR="003F0D33" w:rsidRDefault="003F0D33" w:rsidP="001F07C0">
            <w:pPr>
              <w:jc w:val="center"/>
              <w:rPr>
                <w:ins w:id="579" w:author="Liu xg" w:date="2021-06-12T20:54:00Z"/>
              </w:rPr>
            </w:pPr>
            <w:ins w:id="580" w:author="Liu xg" w:date="2021-06-12T20:54:00Z">
              <w:r>
                <w:rPr>
                  <w:rFonts w:hint="eastAsia"/>
                </w:rPr>
                <w:t>1</w:t>
              </w:r>
              <w:r>
                <w:t>0</w:t>
              </w:r>
            </w:ins>
          </w:p>
        </w:tc>
        <w:tc>
          <w:tcPr>
            <w:tcW w:w="383" w:type="dxa"/>
            <w:tcBorders>
              <w:top w:val="nil"/>
              <w:left w:val="nil"/>
              <w:bottom w:val="nil"/>
              <w:right w:val="nil"/>
            </w:tcBorders>
          </w:tcPr>
          <w:p w14:paraId="3FE1C151" w14:textId="77777777" w:rsidR="003F0D33" w:rsidRDefault="003F0D33" w:rsidP="001F07C0">
            <w:pPr>
              <w:jc w:val="center"/>
              <w:rPr>
                <w:ins w:id="581" w:author="Liu xg" w:date="2021-06-12T20:54:00Z"/>
              </w:rPr>
            </w:pPr>
            <w:ins w:id="582" w:author="Liu xg" w:date="2021-06-12T20:54:00Z">
              <w:r>
                <w:rPr>
                  <w:rFonts w:hint="eastAsia"/>
                </w:rPr>
                <w:t>5</w:t>
              </w:r>
            </w:ins>
          </w:p>
        </w:tc>
      </w:tr>
      <w:tr w:rsidR="003F0D33" w14:paraId="3CAAF62B" w14:textId="77777777" w:rsidTr="001F07C0">
        <w:trPr>
          <w:jc w:val="center"/>
          <w:ins w:id="583" w:author="Liu xg" w:date="2021-06-12T20:54:00Z"/>
        </w:trPr>
        <w:tc>
          <w:tcPr>
            <w:tcW w:w="1255" w:type="dxa"/>
            <w:tcBorders>
              <w:top w:val="nil"/>
              <w:left w:val="nil"/>
              <w:bottom w:val="nil"/>
              <w:right w:val="nil"/>
            </w:tcBorders>
          </w:tcPr>
          <w:p w14:paraId="7B3CF6F5" w14:textId="77777777" w:rsidR="003F0D33" w:rsidRDefault="003F0D33" w:rsidP="001F07C0">
            <w:pPr>
              <w:jc w:val="center"/>
              <w:rPr>
                <w:ins w:id="584" w:author="Liu xg" w:date="2021-06-12T20:54:00Z"/>
                <w:rFonts w:cs="Times New Roman"/>
              </w:rPr>
            </w:pPr>
            <w:ins w:id="585" w:author="Liu xg" w:date="2021-06-12T20:54:00Z">
              <w:r>
                <w:rPr>
                  <w:rFonts w:cs="Times New Roman" w:hint="eastAsia"/>
                </w:rPr>
                <w:t>5</w:t>
              </w:r>
            </w:ins>
          </w:p>
        </w:tc>
        <w:tc>
          <w:tcPr>
            <w:tcW w:w="567" w:type="dxa"/>
            <w:tcBorders>
              <w:top w:val="nil"/>
              <w:left w:val="nil"/>
              <w:bottom w:val="nil"/>
              <w:right w:val="nil"/>
            </w:tcBorders>
          </w:tcPr>
          <w:p w14:paraId="6CDB1A73" w14:textId="77777777" w:rsidR="003F0D33" w:rsidRDefault="003F0D33" w:rsidP="001F07C0">
            <w:pPr>
              <w:jc w:val="center"/>
              <w:rPr>
                <w:ins w:id="586" w:author="Liu xg" w:date="2021-06-12T20:54:00Z"/>
              </w:rPr>
            </w:pPr>
            <w:ins w:id="587" w:author="Liu xg" w:date="2021-06-12T20:54:00Z">
              <w:r>
                <w:rPr>
                  <w:rFonts w:hint="eastAsia"/>
                </w:rPr>
                <w:t>8</w:t>
              </w:r>
              <w:r>
                <w:t>0</w:t>
              </w:r>
            </w:ins>
          </w:p>
        </w:tc>
        <w:tc>
          <w:tcPr>
            <w:tcW w:w="1580" w:type="dxa"/>
            <w:tcBorders>
              <w:top w:val="nil"/>
              <w:left w:val="nil"/>
              <w:bottom w:val="nil"/>
              <w:right w:val="nil"/>
            </w:tcBorders>
          </w:tcPr>
          <w:p w14:paraId="2C929AF3" w14:textId="77777777" w:rsidR="003F0D33" w:rsidRDefault="003F0D33" w:rsidP="001F07C0">
            <w:pPr>
              <w:jc w:val="center"/>
              <w:rPr>
                <w:ins w:id="588" w:author="Liu xg" w:date="2021-06-12T20:54:00Z"/>
              </w:rPr>
            </w:pPr>
            <w:ins w:id="589" w:author="Liu xg" w:date="2021-06-12T20:54:00Z">
              <w:r>
                <w:rPr>
                  <w:rFonts w:hint="eastAsia"/>
                </w:rPr>
                <w:t>垃圾区域</w:t>
              </w:r>
              <w:r>
                <w:rPr>
                  <w:rFonts w:hint="eastAsia"/>
                </w:rPr>
                <w:t>(</w:t>
              </w:r>
              <w:r>
                <w:t>8)</w:t>
              </w:r>
            </w:ins>
          </w:p>
        </w:tc>
        <w:tc>
          <w:tcPr>
            <w:tcW w:w="242" w:type="dxa"/>
            <w:tcBorders>
              <w:top w:val="nil"/>
              <w:left w:val="nil"/>
              <w:bottom w:val="nil"/>
              <w:right w:val="nil"/>
            </w:tcBorders>
          </w:tcPr>
          <w:p w14:paraId="0F4F28C8" w14:textId="77777777" w:rsidR="003F0D33" w:rsidRDefault="003F0D33" w:rsidP="001F07C0">
            <w:pPr>
              <w:jc w:val="center"/>
              <w:rPr>
                <w:ins w:id="590" w:author="Liu xg" w:date="2021-06-12T20:54:00Z"/>
              </w:rPr>
            </w:pPr>
            <w:ins w:id="591" w:author="Liu xg" w:date="2021-06-12T20:54:00Z">
              <w:r>
                <w:rPr>
                  <w:rFonts w:hint="eastAsia"/>
                </w:rPr>
                <w:t>5</w:t>
              </w:r>
            </w:ins>
          </w:p>
        </w:tc>
        <w:tc>
          <w:tcPr>
            <w:tcW w:w="428" w:type="dxa"/>
            <w:tcBorders>
              <w:top w:val="nil"/>
              <w:left w:val="nil"/>
              <w:bottom w:val="nil"/>
              <w:right w:val="nil"/>
            </w:tcBorders>
          </w:tcPr>
          <w:p w14:paraId="6ADC4597" w14:textId="77777777" w:rsidR="003F0D33" w:rsidRDefault="003F0D33" w:rsidP="001F07C0">
            <w:pPr>
              <w:jc w:val="center"/>
              <w:rPr>
                <w:ins w:id="592" w:author="Liu xg" w:date="2021-06-12T20:54:00Z"/>
              </w:rPr>
            </w:pPr>
            <w:ins w:id="593" w:author="Liu xg" w:date="2021-06-12T20:54:00Z">
              <w:r>
                <w:rPr>
                  <w:rFonts w:hint="eastAsia"/>
                </w:rPr>
                <w:t>1</w:t>
              </w:r>
              <w:r>
                <w:t>0</w:t>
              </w:r>
            </w:ins>
          </w:p>
        </w:tc>
        <w:tc>
          <w:tcPr>
            <w:tcW w:w="383" w:type="dxa"/>
            <w:tcBorders>
              <w:top w:val="nil"/>
              <w:left w:val="nil"/>
              <w:bottom w:val="nil"/>
              <w:right w:val="nil"/>
            </w:tcBorders>
          </w:tcPr>
          <w:p w14:paraId="1F668FE5" w14:textId="77777777" w:rsidR="003F0D33" w:rsidRDefault="003F0D33" w:rsidP="001F07C0">
            <w:pPr>
              <w:jc w:val="center"/>
              <w:rPr>
                <w:ins w:id="594" w:author="Liu xg" w:date="2021-06-12T20:54:00Z"/>
              </w:rPr>
            </w:pPr>
            <w:ins w:id="595" w:author="Liu xg" w:date="2021-06-12T20:54:00Z">
              <w:r>
                <w:rPr>
                  <w:rFonts w:hint="eastAsia"/>
                </w:rPr>
                <w:t>5</w:t>
              </w:r>
            </w:ins>
          </w:p>
        </w:tc>
      </w:tr>
      <w:tr w:rsidR="003F0D33" w14:paraId="5FF12ADC" w14:textId="77777777" w:rsidTr="001F07C0">
        <w:trPr>
          <w:jc w:val="center"/>
          <w:ins w:id="596" w:author="Liu xg" w:date="2021-06-12T20:54:00Z"/>
        </w:trPr>
        <w:tc>
          <w:tcPr>
            <w:tcW w:w="1255" w:type="dxa"/>
            <w:tcBorders>
              <w:top w:val="nil"/>
              <w:left w:val="nil"/>
              <w:right w:val="nil"/>
            </w:tcBorders>
          </w:tcPr>
          <w:p w14:paraId="05B2AF62" w14:textId="77777777" w:rsidR="003F0D33" w:rsidRDefault="003F0D33" w:rsidP="001F07C0">
            <w:pPr>
              <w:jc w:val="center"/>
              <w:rPr>
                <w:ins w:id="597" w:author="Liu xg" w:date="2021-06-12T20:54:00Z"/>
              </w:rPr>
            </w:pPr>
            <m:oMathPara>
              <m:oMath>
                <m:r>
                  <w:ins w:id="598" w:author="Liu xg" w:date="2021-06-12T20:54:00Z">
                    <w:rPr>
                      <w:rFonts w:ascii="Cambria Math" w:hAnsi="Cambria Math"/>
                    </w:rPr>
                    <m:t>6</m:t>
                  </w:ins>
                </m:r>
              </m:oMath>
            </m:oMathPara>
          </w:p>
        </w:tc>
        <w:tc>
          <w:tcPr>
            <w:tcW w:w="567" w:type="dxa"/>
            <w:tcBorders>
              <w:top w:val="nil"/>
              <w:left w:val="nil"/>
              <w:right w:val="nil"/>
            </w:tcBorders>
          </w:tcPr>
          <w:p w14:paraId="32FEFB53" w14:textId="77777777" w:rsidR="003F0D33" w:rsidRDefault="003F0D33" w:rsidP="001F07C0">
            <w:pPr>
              <w:jc w:val="center"/>
              <w:rPr>
                <w:ins w:id="599" w:author="Liu xg" w:date="2021-06-12T20:54:00Z"/>
              </w:rPr>
            </w:pPr>
            <w:ins w:id="600" w:author="Liu xg" w:date="2021-06-12T20:54:00Z">
              <w:r>
                <w:t>80</w:t>
              </w:r>
            </w:ins>
          </w:p>
        </w:tc>
        <w:tc>
          <w:tcPr>
            <w:tcW w:w="1580" w:type="dxa"/>
            <w:tcBorders>
              <w:top w:val="nil"/>
              <w:left w:val="nil"/>
              <w:right w:val="nil"/>
            </w:tcBorders>
          </w:tcPr>
          <w:p w14:paraId="7AFC65E2" w14:textId="77777777" w:rsidR="003F0D33" w:rsidRDefault="003F0D33" w:rsidP="001F07C0">
            <w:pPr>
              <w:jc w:val="center"/>
              <w:rPr>
                <w:ins w:id="601" w:author="Liu xg" w:date="2021-06-12T20:54:00Z"/>
              </w:rPr>
            </w:pPr>
            <w:ins w:id="602" w:author="Liu xg" w:date="2021-06-12T20:54:00Z">
              <w:r>
                <w:rPr>
                  <w:rFonts w:hint="eastAsia"/>
                </w:rPr>
                <w:t>苹果区域</w:t>
              </w:r>
              <w:r>
                <w:rPr>
                  <w:rFonts w:hint="eastAsia"/>
                </w:rPr>
                <w:t>(</w:t>
              </w:r>
              <w:r>
                <w:t>-85)</w:t>
              </w:r>
            </w:ins>
          </w:p>
        </w:tc>
        <w:tc>
          <w:tcPr>
            <w:tcW w:w="242" w:type="dxa"/>
            <w:tcBorders>
              <w:top w:val="nil"/>
              <w:left w:val="nil"/>
              <w:right w:val="nil"/>
            </w:tcBorders>
          </w:tcPr>
          <w:p w14:paraId="3FDD7AEC" w14:textId="77777777" w:rsidR="003F0D33" w:rsidRDefault="003F0D33" w:rsidP="001F07C0">
            <w:pPr>
              <w:jc w:val="center"/>
              <w:rPr>
                <w:ins w:id="603" w:author="Liu xg" w:date="2021-06-12T20:54:00Z"/>
              </w:rPr>
            </w:pPr>
            <w:ins w:id="604" w:author="Liu xg" w:date="2021-06-12T20:54:00Z">
              <w:r>
                <w:rPr>
                  <w:rFonts w:hint="eastAsia"/>
                </w:rPr>
                <w:t>5</w:t>
              </w:r>
            </w:ins>
          </w:p>
        </w:tc>
        <w:tc>
          <w:tcPr>
            <w:tcW w:w="428" w:type="dxa"/>
            <w:tcBorders>
              <w:top w:val="nil"/>
              <w:left w:val="nil"/>
              <w:right w:val="nil"/>
            </w:tcBorders>
          </w:tcPr>
          <w:p w14:paraId="2EC19843" w14:textId="77777777" w:rsidR="003F0D33" w:rsidRDefault="003F0D33" w:rsidP="001F07C0">
            <w:pPr>
              <w:jc w:val="center"/>
              <w:rPr>
                <w:ins w:id="605" w:author="Liu xg" w:date="2021-06-12T20:54:00Z"/>
              </w:rPr>
            </w:pPr>
            <w:ins w:id="606" w:author="Liu xg" w:date="2021-06-12T20:54:00Z">
              <w:r>
                <w:rPr>
                  <w:rFonts w:hint="eastAsia"/>
                </w:rPr>
                <w:t>1</w:t>
              </w:r>
              <w:r>
                <w:t>0</w:t>
              </w:r>
            </w:ins>
          </w:p>
        </w:tc>
        <w:tc>
          <w:tcPr>
            <w:tcW w:w="383" w:type="dxa"/>
            <w:tcBorders>
              <w:top w:val="nil"/>
              <w:left w:val="nil"/>
              <w:right w:val="nil"/>
            </w:tcBorders>
          </w:tcPr>
          <w:p w14:paraId="53FB04BA" w14:textId="77777777" w:rsidR="003F0D33" w:rsidRDefault="003F0D33" w:rsidP="001F07C0">
            <w:pPr>
              <w:jc w:val="center"/>
              <w:rPr>
                <w:ins w:id="607" w:author="Liu xg" w:date="2021-06-12T20:54:00Z"/>
              </w:rPr>
            </w:pPr>
            <w:ins w:id="608" w:author="Liu xg" w:date="2021-06-12T20:54:00Z">
              <w:r>
                <w:rPr>
                  <w:rFonts w:hint="eastAsia"/>
                </w:rPr>
                <w:t>5</w:t>
              </w:r>
            </w:ins>
          </w:p>
        </w:tc>
      </w:tr>
    </w:tbl>
    <w:p w14:paraId="42062B37" w14:textId="77777777" w:rsidR="003F0D33" w:rsidRDefault="003F0D33" w:rsidP="003F0D33">
      <w:pPr>
        <w:rPr>
          <w:ins w:id="609" w:author="Liu xg" w:date="2021-06-12T20:54:00Z"/>
        </w:rPr>
      </w:pPr>
    </w:p>
    <w:p w14:paraId="01B4A909" w14:textId="77777777" w:rsidR="003F0D33" w:rsidRDefault="003F0D33" w:rsidP="003F0D33">
      <w:pPr>
        <w:jc w:val="center"/>
        <w:rPr>
          <w:ins w:id="610" w:author="Liu xg" w:date="2021-06-12T20:54:00Z"/>
        </w:rPr>
      </w:pPr>
      <w:ins w:id="611" w:author="Liu xg" w:date="2021-06-12T20:54:00Z">
        <w:r>
          <w:rPr>
            <w:rFonts w:hint="eastAsia"/>
          </w:rPr>
          <w:t>表</w:t>
        </w:r>
        <w:r>
          <w:t>5 Random location-2</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656"/>
        <w:gridCol w:w="236"/>
        <w:gridCol w:w="428"/>
        <w:gridCol w:w="383"/>
      </w:tblGrid>
      <w:tr w:rsidR="003F0D33" w14:paraId="7ABE1DEF" w14:textId="77777777" w:rsidTr="001F07C0">
        <w:trPr>
          <w:jc w:val="center"/>
          <w:ins w:id="612" w:author="Liu xg" w:date="2021-06-12T20:54:00Z"/>
        </w:trPr>
        <w:tc>
          <w:tcPr>
            <w:tcW w:w="1255" w:type="dxa"/>
            <w:tcBorders>
              <w:left w:val="nil"/>
              <w:bottom w:val="single" w:sz="8" w:space="0" w:color="auto"/>
              <w:right w:val="nil"/>
            </w:tcBorders>
          </w:tcPr>
          <w:p w14:paraId="0AC57FC3" w14:textId="77777777" w:rsidR="003F0D33" w:rsidRPr="00647F82" w:rsidRDefault="003F0D33" w:rsidP="001F07C0">
            <w:pPr>
              <w:jc w:val="center"/>
              <w:rPr>
                <w:ins w:id="613" w:author="Liu xg" w:date="2021-06-12T20:54:00Z"/>
                <w:i/>
              </w:rPr>
            </w:pPr>
            <m:oMathPara>
              <m:oMath>
                <m:r>
                  <w:ins w:id="614" w:author="Liu xg" w:date="2021-06-12T20:54:00Z">
                    <w:rPr>
                      <w:rFonts w:ascii="Cambria Math" w:hAnsi="Cambria Math"/>
                    </w:rPr>
                    <m:t>A</m:t>
                  </w:ins>
                </m:r>
                <m:r>
                  <w:ins w:id="615" w:author="Liu xg" w:date="2021-06-12T20:54:00Z">
                    <w:rPr>
                      <w:rFonts w:ascii="Cambria Math" w:hAnsi="Cambria Math" w:hint="eastAsia"/>
                    </w:rPr>
                    <m:t>gen</m:t>
                  </w:ins>
                </m:r>
                <m:sSub>
                  <m:sSubPr>
                    <m:ctrlPr>
                      <w:ins w:id="616" w:author="Liu xg" w:date="2021-06-12T20:54:00Z">
                        <w:rPr>
                          <w:rFonts w:ascii="Cambria Math" w:hAnsi="Cambria Math"/>
                          <w:i/>
                        </w:rPr>
                      </w:ins>
                    </m:ctrlPr>
                  </m:sSubPr>
                  <m:e>
                    <m:r>
                      <w:ins w:id="617" w:author="Liu xg" w:date="2021-06-12T20:54:00Z">
                        <w:rPr>
                          <w:rFonts w:ascii="Cambria Math" w:hAnsi="Cambria Math" w:hint="eastAsia"/>
                        </w:rPr>
                        <m:t>t</m:t>
                      </w:ins>
                    </m:r>
                    <m:ctrlPr>
                      <w:ins w:id="618" w:author="Liu xg" w:date="2021-06-12T20:54:00Z">
                        <w:rPr>
                          <w:rFonts w:ascii="Cambria Math" w:hAnsi="Cambria Math" w:hint="eastAsia"/>
                          <w:i/>
                        </w:rPr>
                      </w:ins>
                    </m:ctrlPr>
                  </m:e>
                  <m:sub>
                    <m:r>
                      <w:ins w:id="619"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
          <w:p w14:paraId="55C305E0" w14:textId="77777777" w:rsidR="003F0D33" w:rsidRPr="00647F82" w:rsidRDefault="003F0D33" w:rsidP="001F07C0">
            <w:pPr>
              <w:jc w:val="center"/>
              <w:rPr>
                <w:ins w:id="620" w:author="Liu xg" w:date="2021-06-12T20:54:00Z"/>
                <w:b/>
                <w:bCs/>
                <w:i/>
              </w:rPr>
            </w:pPr>
            <m:oMathPara>
              <m:oMath>
                <m:sSup>
                  <m:sSupPr>
                    <m:ctrlPr>
                      <w:ins w:id="621" w:author="Liu xg" w:date="2021-06-12T20:54:00Z">
                        <w:rPr>
                          <w:rFonts w:ascii="Cambria Math" w:hAnsi="Cambria Math"/>
                          <w:b/>
                          <w:bCs/>
                          <w:i/>
                        </w:rPr>
                      </w:ins>
                    </m:ctrlPr>
                  </m:sSupPr>
                  <m:e>
                    <m:acc>
                      <m:accPr>
                        <m:ctrlPr>
                          <w:ins w:id="622" w:author="Liu xg" w:date="2021-06-12T20:54:00Z">
                            <w:rPr>
                              <w:rFonts w:ascii="Cambria Math" w:hAnsi="Cambria Math"/>
                              <w:b/>
                              <w:bCs/>
                              <w:i/>
                            </w:rPr>
                          </w:ins>
                        </m:ctrlPr>
                      </m:accPr>
                      <m:e>
                        <m:r>
                          <w:ins w:id="623" w:author="Liu xg" w:date="2021-06-12T20:54:00Z">
                            <m:rPr>
                              <m:sty m:val="bi"/>
                            </m:rPr>
                            <w:rPr>
                              <w:rFonts w:ascii="Cambria Math" w:hAnsi="Cambria Math"/>
                            </w:rPr>
                            <m:t>R</m:t>
                          </w:ins>
                        </m:r>
                      </m:e>
                    </m:acc>
                  </m:e>
                  <m:sup>
                    <m:r>
                      <w:ins w:id="624" w:author="Liu xg" w:date="2021-06-12T20:54:00Z">
                        <m:rPr>
                          <m:sty m:val="bi"/>
                        </m:rPr>
                        <w:rPr>
                          <w:rFonts w:ascii="Cambria Math" w:hAnsi="Cambria Math"/>
                        </w:rPr>
                        <m:t>i</m:t>
                      </w:ins>
                    </m:r>
                  </m:sup>
                </m:sSup>
              </m:oMath>
            </m:oMathPara>
          </w:p>
        </w:tc>
        <w:tc>
          <w:tcPr>
            <w:tcW w:w="1656" w:type="dxa"/>
            <w:tcBorders>
              <w:left w:val="nil"/>
              <w:bottom w:val="single" w:sz="8" w:space="0" w:color="auto"/>
              <w:right w:val="nil"/>
            </w:tcBorders>
          </w:tcPr>
          <w:p w14:paraId="35C54F63" w14:textId="77777777" w:rsidR="003F0D33" w:rsidRPr="00647F82" w:rsidRDefault="003F0D33" w:rsidP="001F07C0">
            <w:pPr>
              <w:jc w:val="center"/>
              <w:rPr>
                <w:ins w:id="625" w:author="Liu xg" w:date="2021-06-12T20:54:00Z"/>
                <w:i/>
              </w:rPr>
            </w:pPr>
            <m:oMathPara>
              <m:oMath>
                <m:sSup>
                  <m:sSupPr>
                    <m:ctrlPr>
                      <w:ins w:id="626" w:author="Liu xg" w:date="2021-06-12T20:54:00Z">
                        <w:rPr>
                          <w:rFonts w:ascii="Cambria Math" w:hAnsi="Cambria Math"/>
                          <w:i/>
                        </w:rPr>
                      </w:ins>
                    </m:ctrlPr>
                  </m:sSupPr>
                  <m:e>
                    <m:r>
                      <w:ins w:id="627" w:author="Liu xg" w:date="2021-06-12T20:54:00Z">
                        <w:rPr>
                          <w:rFonts w:ascii="Cambria Math" w:hAnsi="Cambria Math"/>
                        </w:rPr>
                        <m:t>M</m:t>
                      </w:ins>
                    </m:r>
                  </m:e>
                  <m:sup>
                    <m:r>
                      <w:ins w:id="628" w:author="Liu xg" w:date="2021-06-12T20:54:00Z">
                        <w:rPr>
                          <w:rFonts w:ascii="Cambria Math" w:hAnsi="Cambria Math"/>
                        </w:rPr>
                        <m:t>i</m:t>
                      </w:ins>
                    </m:r>
                  </m:sup>
                </m:sSup>
              </m:oMath>
            </m:oMathPara>
          </w:p>
        </w:tc>
        <w:tc>
          <w:tcPr>
            <w:tcW w:w="236" w:type="dxa"/>
            <w:tcBorders>
              <w:left w:val="nil"/>
              <w:bottom w:val="single" w:sz="8" w:space="0" w:color="auto"/>
              <w:right w:val="nil"/>
            </w:tcBorders>
          </w:tcPr>
          <w:p w14:paraId="6D835E88" w14:textId="77777777" w:rsidR="003F0D33" w:rsidRPr="00647F82" w:rsidRDefault="003F0D33" w:rsidP="001F07C0">
            <w:pPr>
              <w:jc w:val="center"/>
              <w:rPr>
                <w:ins w:id="629" w:author="Liu xg" w:date="2021-06-12T20:54:00Z"/>
                <w:i/>
              </w:rPr>
            </w:pPr>
            <m:oMathPara>
              <m:oMath>
                <m:r>
                  <w:ins w:id="630" w:author="Liu xg" w:date="2021-06-12T20:54:00Z">
                    <w:rPr>
                      <w:rFonts w:ascii="Cambria Math" w:hAnsi="Cambria Math"/>
                    </w:rPr>
                    <m:t>τ</m:t>
                  </w:ins>
                </m:r>
              </m:oMath>
            </m:oMathPara>
          </w:p>
        </w:tc>
        <w:tc>
          <w:tcPr>
            <w:tcW w:w="428" w:type="dxa"/>
            <w:tcBorders>
              <w:left w:val="nil"/>
              <w:bottom w:val="single" w:sz="8" w:space="0" w:color="auto"/>
              <w:right w:val="nil"/>
            </w:tcBorders>
          </w:tcPr>
          <w:p w14:paraId="63CE71E1" w14:textId="77777777" w:rsidR="003F0D33" w:rsidRPr="00647F82" w:rsidRDefault="003F0D33" w:rsidP="001F07C0">
            <w:pPr>
              <w:jc w:val="center"/>
              <w:rPr>
                <w:ins w:id="631" w:author="Liu xg" w:date="2021-06-12T20:54:00Z"/>
                <w:i/>
              </w:rPr>
            </w:pPr>
            <m:oMathPara>
              <m:oMath>
                <m:sSub>
                  <m:sSubPr>
                    <m:ctrlPr>
                      <w:ins w:id="632" w:author="Liu xg" w:date="2021-06-12T20:54:00Z">
                        <w:rPr>
                          <w:rFonts w:ascii="Cambria Math" w:hAnsi="Cambria Math"/>
                          <w:i/>
                        </w:rPr>
                      </w:ins>
                    </m:ctrlPr>
                  </m:sSubPr>
                  <m:e>
                    <m:r>
                      <w:ins w:id="633" w:author="Liu xg" w:date="2021-06-12T20:54:00Z">
                        <w:rPr>
                          <w:rFonts w:ascii="Cambria Math" w:hAnsi="Cambria Math"/>
                        </w:rPr>
                        <m:t>r</m:t>
                      </w:ins>
                    </m:r>
                  </m:e>
                  <m:sub>
                    <m:r>
                      <w:ins w:id="634" w:author="Liu xg" w:date="2021-06-12T20:54:00Z">
                        <w:rPr>
                          <w:rFonts w:ascii="Cambria Math" w:hAnsi="Cambria Math"/>
                        </w:rPr>
                        <m:t>a</m:t>
                      </w:ins>
                    </m:r>
                  </m:sub>
                </m:sSub>
              </m:oMath>
            </m:oMathPara>
          </w:p>
        </w:tc>
        <w:tc>
          <w:tcPr>
            <w:tcW w:w="383" w:type="dxa"/>
            <w:tcBorders>
              <w:left w:val="nil"/>
              <w:bottom w:val="single" w:sz="8" w:space="0" w:color="auto"/>
              <w:right w:val="nil"/>
            </w:tcBorders>
          </w:tcPr>
          <w:p w14:paraId="01F3A2ED" w14:textId="77777777" w:rsidR="003F0D33" w:rsidRPr="00647F82" w:rsidRDefault="003F0D33" w:rsidP="001F07C0">
            <w:pPr>
              <w:jc w:val="center"/>
              <w:rPr>
                <w:ins w:id="635" w:author="Liu xg" w:date="2021-06-12T20:54:00Z"/>
                <w:i/>
              </w:rPr>
            </w:pPr>
            <m:oMathPara>
              <m:oMath>
                <m:sSub>
                  <m:sSubPr>
                    <m:ctrlPr>
                      <w:ins w:id="636" w:author="Liu xg" w:date="2021-06-12T20:54:00Z">
                        <w:rPr>
                          <w:rFonts w:ascii="Cambria Math" w:hAnsi="Cambria Math"/>
                          <w:i/>
                        </w:rPr>
                      </w:ins>
                    </m:ctrlPr>
                  </m:sSubPr>
                  <m:e>
                    <m:r>
                      <w:ins w:id="637" w:author="Liu xg" w:date="2021-06-12T20:54:00Z">
                        <w:rPr>
                          <w:rFonts w:ascii="Cambria Math" w:hAnsi="Cambria Math"/>
                        </w:rPr>
                        <m:t>r</m:t>
                      </w:ins>
                    </m:r>
                  </m:e>
                  <m:sub>
                    <m:r>
                      <w:ins w:id="638" w:author="Liu xg" w:date="2021-06-12T20:54:00Z">
                        <w:rPr>
                          <w:rFonts w:ascii="Cambria Math" w:hAnsi="Cambria Math"/>
                        </w:rPr>
                        <m:t>g</m:t>
                      </w:ins>
                    </m:r>
                  </m:sub>
                </m:sSub>
              </m:oMath>
            </m:oMathPara>
          </w:p>
        </w:tc>
      </w:tr>
      <w:tr w:rsidR="003F0D33" w14:paraId="1B30AC22" w14:textId="77777777" w:rsidTr="001F07C0">
        <w:trPr>
          <w:jc w:val="center"/>
          <w:ins w:id="639" w:author="Liu xg" w:date="2021-06-12T20:54:00Z"/>
        </w:trPr>
        <w:tc>
          <w:tcPr>
            <w:tcW w:w="1255" w:type="dxa"/>
            <w:tcBorders>
              <w:left w:val="nil"/>
              <w:bottom w:val="nil"/>
              <w:right w:val="nil"/>
            </w:tcBorders>
          </w:tcPr>
          <w:p w14:paraId="6A8F50BC" w14:textId="77777777" w:rsidR="003F0D33" w:rsidRPr="00647F82" w:rsidRDefault="003F0D33" w:rsidP="001F07C0">
            <w:pPr>
              <w:jc w:val="center"/>
              <w:rPr>
                <w:ins w:id="640" w:author="Liu xg" w:date="2021-06-12T20:54:00Z"/>
              </w:rPr>
            </w:pPr>
            <m:oMathPara>
              <m:oMath>
                <m:r>
                  <w:ins w:id="641" w:author="Liu xg" w:date="2021-06-12T20:54:00Z">
                    <w:rPr>
                      <w:rFonts w:ascii="Cambria Math" w:hAnsi="Cambria Math"/>
                    </w:rPr>
                    <m:t>1</m:t>
                  </w:ins>
                </m:r>
              </m:oMath>
            </m:oMathPara>
          </w:p>
        </w:tc>
        <w:tc>
          <w:tcPr>
            <w:tcW w:w="567" w:type="dxa"/>
            <w:tcBorders>
              <w:left w:val="nil"/>
              <w:bottom w:val="nil"/>
              <w:right w:val="nil"/>
            </w:tcBorders>
          </w:tcPr>
          <w:p w14:paraId="17193742" w14:textId="77777777" w:rsidR="003F0D33" w:rsidRPr="00647F82" w:rsidRDefault="003F0D33" w:rsidP="001F07C0">
            <w:pPr>
              <w:jc w:val="center"/>
              <w:rPr>
                <w:ins w:id="642" w:author="Liu xg" w:date="2021-06-12T20:54:00Z"/>
              </w:rPr>
            </w:pPr>
            <w:ins w:id="643" w:author="Liu xg" w:date="2021-06-12T20:54:00Z">
              <w:r w:rsidRPr="00647F82">
                <w:t>10</w:t>
              </w:r>
            </w:ins>
          </w:p>
        </w:tc>
        <w:tc>
          <w:tcPr>
            <w:tcW w:w="1656" w:type="dxa"/>
            <w:tcBorders>
              <w:left w:val="nil"/>
              <w:bottom w:val="nil"/>
              <w:right w:val="nil"/>
            </w:tcBorders>
          </w:tcPr>
          <w:p w14:paraId="3D69953A" w14:textId="2EFF87ED" w:rsidR="003F0D33" w:rsidRPr="00647F82" w:rsidRDefault="0019799B" w:rsidP="001F07C0">
            <w:pPr>
              <w:jc w:val="center"/>
              <w:rPr>
                <w:ins w:id="644" w:author="Liu xg" w:date="2021-06-12T20:54:00Z"/>
              </w:rPr>
            </w:pPr>
            <w:ins w:id="645" w:author="Liu xg" w:date="2021-06-12T23:31:00Z">
              <w:r>
                <w:rPr>
                  <w:rFonts w:hint="eastAsia"/>
                </w:rPr>
                <w:t>垃圾</w:t>
              </w:r>
            </w:ins>
            <w:ins w:id="646" w:author="Liu xg" w:date="2021-06-12T20:54:00Z">
              <w:r w:rsidR="003F0D33" w:rsidRPr="00647F82">
                <w:rPr>
                  <w:rFonts w:hint="eastAsia"/>
                </w:rPr>
                <w:t>区域</w:t>
              </w:r>
              <w:r w:rsidR="003F0D33" w:rsidRPr="00647F82">
                <w:rPr>
                  <w:rFonts w:hint="eastAsia"/>
                </w:rPr>
                <w:t>(</w:t>
              </w:r>
              <w:r w:rsidR="003F0D33" w:rsidRPr="00647F82">
                <w:t>40)</w:t>
              </w:r>
            </w:ins>
          </w:p>
        </w:tc>
        <w:tc>
          <w:tcPr>
            <w:tcW w:w="236" w:type="dxa"/>
            <w:tcBorders>
              <w:left w:val="nil"/>
              <w:bottom w:val="nil"/>
              <w:right w:val="nil"/>
            </w:tcBorders>
          </w:tcPr>
          <w:p w14:paraId="168E9908" w14:textId="77777777" w:rsidR="003F0D33" w:rsidRPr="00647F82" w:rsidRDefault="003F0D33" w:rsidP="001F07C0">
            <w:pPr>
              <w:jc w:val="center"/>
              <w:rPr>
                <w:ins w:id="647" w:author="Liu xg" w:date="2021-06-12T20:54:00Z"/>
              </w:rPr>
            </w:pPr>
            <w:ins w:id="648" w:author="Liu xg" w:date="2021-06-12T20:54:00Z">
              <w:r w:rsidRPr="00647F82">
                <w:rPr>
                  <w:rFonts w:hint="eastAsia"/>
                </w:rPr>
                <w:t>5</w:t>
              </w:r>
            </w:ins>
          </w:p>
        </w:tc>
        <w:tc>
          <w:tcPr>
            <w:tcW w:w="428" w:type="dxa"/>
            <w:tcBorders>
              <w:left w:val="nil"/>
              <w:bottom w:val="nil"/>
              <w:right w:val="nil"/>
            </w:tcBorders>
          </w:tcPr>
          <w:p w14:paraId="77917BE7" w14:textId="77777777" w:rsidR="003F0D33" w:rsidRPr="00647F82" w:rsidRDefault="003F0D33" w:rsidP="001F07C0">
            <w:pPr>
              <w:jc w:val="center"/>
              <w:rPr>
                <w:ins w:id="649" w:author="Liu xg" w:date="2021-06-12T20:54:00Z"/>
              </w:rPr>
            </w:pPr>
            <w:ins w:id="650" w:author="Liu xg" w:date="2021-06-12T20:54:00Z">
              <w:r w:rsidRPr="00647F82">
                <w:rPr>
                  <w:rFonts w:hint="eastAsia"/>
                </w:rPr>
                <w:t>1</w:t>
              </w:r>
              <w:r w:rsidRPr="00647F82">
                <w:t>0</w:t>
              </w:r>
            </w:ins>
          </w:p>
        </w:tc>
        <w:tc>
          <w:tcPr>
            <w:tcW w:w="383" w:type="dxa"/>
            <w:tcBorders>
              <w:left w:val="nil"/>
              <w:bottom w:val="nil"/>
              <w:right w:val="nil"/>
            </w:tcBorders>
          </w:tcPr>
          <w:p w14:paraId="234B4F5F" w14:textId="77777777" w:rsidR="003F0D33" w:rsidRPr="00647F82" w:rsidRDefault="003F0D33" w:rsidP="001F07C0">
            <w:pPr>
              <w:jc w:val="center"/>
              <w:rPr>
                <w:ins w:id="651" w:author="Liu xg" w:date="2021-06-12T20:54:00Z"/>
              </w:rPr>
            </w:pPr>
            <w:ins w:id="652" w:author="Liu xg" w:date="2021-06-12T20:54:00Z">
              <w:r w:rsidRPr="00647F82">
                <w:rPr>
                  <w:rFonts w:hint="eastAsia"/>
                </w:rPr>
                <w:t>5</w:t>
              </w:r>
            </w:ins>
          </w:p>
        </w:tc>
      </w:tr>
      <w:tr w:rsidR="003F0D33" w14:paraId="603207C7" w14:textId="77777777" w:rsidTr="001F07C0">
        <w:trPr>
          <w:jc w:val="center"/>
          <w:ins w:id="653" w:author="Liu xg" w:date="2021-06-12T20:54:00Z"/>
        </w:trPr>
        <w:tc>
          <w:tcPr>
            <w:tcW w:w="1255" w:type="dxa"/>
            <w:tcBorders>
              <w:top w:val="nil"/>
              <w:left w:val="nil"/>
              <w:bottom w:val="nil"/>
              <w:right w:val="nil"/>
            </w:tcBorders>
          </w:tcPr>
          <w:p w14:paraId="354845CE" w14:textId="77777777" w:rsidR="003F0D33" w:rsidRPr="00647F82" w:rsidRDefault="003F0D33" w:rsidP="001F07C0">
            <w:pPr>
              <w:jc w:val="center"/>
              <w:rPr>
                <w:ins w:id="654" w:author="Liu xg" w:date="2021-06-12T20:54:00Z"/>
              </w:rPr>
            </w:pPr>
            <m:oMathPara>
              <m:oMath>
                <m:r>
                  <w:ins w:id="655" w:author="Liu xg" w:date="2021-06-12T20:54:00Z">
                    <w:rPr>
                      <w:rFonts w:ascii="Cambria Math" w:hAnsi="Cambria Math"/>
                    </w:rPr>
                    <m:t>2</m:t>
                  </w:ins>
                </m:r>
              </m:oMath>
            </m:oMathPara>
          </w:p>
        </w:tc>
        <w:tc>
          <w:tcPr>
            <w:tcW w:w="567" w:type="dxa"/>
            <w:tcBorders>
              <w:top w:val="nil"/>
              <w:left w:val="nil"/>
              <w:bottom w:val="nil"/>
              <w:right w:val="nil"/>
            </w:tcBorders>
          </w:tcPr>
          <w:p w14:paraId="30AAC52E" w14:textId="77777777" w:rsidR="003F0D33" w:rsidRPr="00647F82" w:rsidRDefault="003F0D33" w:rsidP="001F07C0">
            <w:pPr>
              <w:jc w:val="center"/>
              <w:rPr>
                <w:ins w:id="656" w:author="Liu xg" w:date="2021-06-12T20:54:00Z"/>
              </w:rPr>
            </w:pPr>
            <w:ins w:id="657" w:author="Liu xg" w:date="2021-06-12T20:54:00Z">
              <w:r w:rsidRPr="00647F82">
                <w:t>10</w:t>
              </w:r>
            </w:ins>
          </w:p>
        </w:tc>
        <w:tc>
          <w:tcPr>
            <w:tcW w:w="1656" w:type="dxa"/>
            <w:tcBorders>
              <w:top w:val="nil"/>
              <w:left w:val="nil"/>
              <w:bottom w:val="nil"/>
              <w:right w:val="nil"/>
            </w:tcBorders>
          </w:tcPr>
          <w:p w14:paraId="225B4B48" w14:textId="77777777" w:rsidR="003F0D33" w:rsidRPr="00647F82" w:rsidRDefault="003F0D33" w:rsidP="001F07C0">
            <w:pPr>
              <w:jc w:val="center"/>
              <w:rPr>
                <w:ins w:id="658" w:author="Liu xg" w:date="2021-06-12T20:54:00Z"/>
              </w:rPr>
            </w:pPr>
            <w:ins w:id="659" w:author="Liu xg" w:date="2021-06-12T20:54:00Z">
              <w:r w:rsidRPr="00647F82">
                <w:rPr>
                  <w:rFonts w:hint="eastAsia"/>
                </w:rPr>
                <w:t>苹果区域</w:t>
              </w:r>
              <w:r w:rsidRPr="00647F82">
                <w:rPr>
                  <w:rFonts w:hint="eastAsia"/>
                </w:rPr>
                <w:t>(</w:t>
              </w:r>
              <w:r w:rsidRPr="00647F82">
                <w:t>-25)</w:t>
              </w:r>
            </w:ins>
          </w:p>
        </w:tc>
        <w:tc>
          <w:tcPr>
            <w:tcW w:w="236" w:type="dxa"/>
            <w:tcBorders>
              <w:top w:val="nil"/>
              <w:left w:val="nil"/>
              <w:bottom w:val="nil"/>
              <w:right w:val="nil"/>
            </w:tcBorders>
          </w:tcPr>
          <w:p w14:paraId="2363CD45" w14:textId="77777777" w:rsidR="003F0D33" w:rsidRPr="00647F82" w:rsidRDefault="003F0D33" w:rsidP="001F07C0">
            <w:pPr>
              <w:jc w:val="center"/>
              <w:rPr>
                <w:ins w:id="660" w:author="Liu xg" w:date="2021-06-12T20:54:00Z"/>
              </w:rPr>
            </w:pPr>
            <w:ins w:id="661" w:author="Liu xg" w:date="2021-06-12T20:54:00Z">
              <w:r w:rsidRPr="00647F82">
                <w:rPr>
                  <w:rFonts w:hint="eastAsia"/>
                </w:rPr>
                <w:t>5</w:t>
              </w:r>
            </w:ins>
          </w:p>
        </w:tc>
        <w:tc>
          <w:tcPr>
            <w:tcW w:w="428" w:type="dxa"/>
            <w:tcBorders>
              <w:top w:val="nil"/>
              <w:left w:val="nil"/>
              <w:bottom w:val="nil"/>
              <w:right w:val="nil"/>
            </w:tcBorders>
          </w:tcPr>
          <w:p w14:paraId="46C687D0" w14:textId="77777777" w:rsidR="003F0D33" w:rsidRPr="00647F82" w:rsidRDefault="003F0D33" w:rsidP="001F07C0">
            <w:pPr>
              <w:jc w:val="center"/>
              <w:rPr>
                <w:ins w:id="662" w:author="Liu xg" w:date="2021-06-12T20:54:00Z"/>
              </w:rPr>
            </w:pPr>
            <w:ins w:id="663" w:author="Liu xg" w:date="2021-06-12T20:54:00Z">
              <w:r w:rsidRPr="00647F82">
                <w:rPr>
                  <w:rFonts w:hint="eastAsia"/>
                </w:rPr>
                <w:t>1</w:t>
              </w:r>
              <w:r w:rsidRPr="00647F82">
                <w:t>0</w:t>
              </w:r>
            </w:ins>
          </w:p>
        </w:tc>
        <w:tc>
          <w:tcPr>
            <w:tcW w:w="383" w:type="dxa"/>
            <w:tcBorders>
              <w:top w:val="nil"/>
              <w:left w:val="nil"/>
              <w:bottom w:val="nil"/>
              <w:right w:val="nil"/>
            </w:tcBorders>
          </w:tcPr>
          <w:p w14:paraId="495515CC" w14:textId="77777777" w:rsidR="003F0D33" w:rsidRPr="00647F82" w:rsidRDefault="003F0D33" w:rsidP="001F07C0">
            <w:pPr>
              <w:jc w:val="center"/>
              <w:rPr>
                <w:ins w:id="664" w:author="Liu xg" w:date="2021-06-12T20:54:00Z"/>
              </w:rPr>
            </w:pPr>
            <w:ins w:id="665" w:author="Liu xg" w:date="2021-06-12T20:54:00Z">
              <w:r w:rsidRPr="00647F82">
                <w:rPr>
                  <w:rFonts w:hint="eastAsia"/>
                </w:rPr>
                <w:t>5</w:t>
              </w:r>
            </w:ins>
          </w:p>
        </w:tc>
      </w:tr>
      <w:tr w:rsidR="003F0D33" w14:paraId="78798E4E" w14:textId="77777777" w:rsidTr="001F07C0">
        <w:trPr>
          <w:jc w:val="center"/>
          <w:ins w:id="666" w:author="Liu xg" w:date="2021-06-12T20:54:00Z"/>
        </w:trPr>
        <w:tc>
          <w:tcPr>
            <w:tcW w:w="1255" w:type="dxa"/>
            <w:tcBorders>
              <w:top w:val="nil"/>
              <w:left w:val="nil"/>
              <w:bottom w:val="nil"/>
              <w:right w:val="nil"/>
            </w:tcBorders>
          </w:tcPr>
          <w:p w14:paraId="7A6140DF" w14:textId="77777777" w:rsidR="003F0D33" w:rsidRPr="00647F82" w:rsidRDefault="003F0D33" w:rsidP="001F07C0">
            <w:pPr>
              <w:jc w:val="center"/>
              <w:rPr>
                <w:ins w:id="667" w:author="Liu xg" w:date="2021-06-12T20:54:00Z"/>
                <w:rFonts w:cs="Times New Roman"/>
              </w:rPr>
            </w:pPr>
            <m:oMathPara>
              <m:oMath>
                <m:r>
                  <w:ins w:id="668" w:author="Liu xg" w:date="2021-06-12T20:54:00Z">
                    <w:rPr>
                      <w:rFonts w:ascii="Cambria Math" w:hAnsi="Cambria Math"/>
                    </w:rPr>
                    <w:lastRenderedPageBreak/>
                    <m:t>3</m:t>
                  </w:ins>
                </m:r>
              </m:oMath>
            </m:oMathPara>
          </w:p>
        </w:tc>
        <w:tc>
          <w:tcPr>
            <w:tcW w:w="567" w:type="dxa"/>
            <w:tcBorders>
              <w:top w:val="nil"/>
              <w:left w:val="nil"/>
              <w:bottom w:val="nil"/>
              <w:right w:val="nil"/>
            </w:tcBorders>
          </w:tcPr>
          <w:p w14:paraId="00029437" w14:textId="77777777" w:rsidR="003F0D33" w:rsidRPr="00647F82" w:rsidRDefault="003F0D33" w:rsidP="001F07C0">
            <w:pPr>
              <w:jc w:val="center"/>
              <w:rPr>
                <w:ins w:id="669" w:author="Liu xg" w:date="2021-06-12T20:54:00Z"/>
              </w:rPr>
            </w:pPr>
            <w:ins w:id="670" w:author="Liu xg" w:date="2021-06-12T20:54:00Z">
              <w:r w:rsidRPr="00647F82">
                <w:t>10</w:t>
              </w:r>
            </w:ins>
          </w:p>
        </w:tc>
        <w:tc>
          <w:tcPr>
            <w:tcW w:w="1656" w:type="dxa"/>
            <w:tcBorders>
              <w:top w:val="nil"/>
              <w:left w:val="nil"/>
              <w:bottom w:val="nil"/>
              <w:right w:val="nil"/>
            </w:tcBorders>
          </w:tcPr>
          <w:p w14:paraId="7DFCB65A" w14:textId="1126FC96" w:rsidR="003F0D33" w:rsidRPr="00647F82" w:rsidRDefault="0019799B" w:rsidP="001F07C0">
            <w:pPr>
              <w:jc w:val="center"/>
              <w:rPr>
                <w:ins w:id="671" w:author="Liu xg" w:date="2021-06-12T20:54:00Z"/>
              </w:rPr>
            </w:pPr>
            <w:ins w:id="672" w:author="Liu xg" w:date="2021-06-12T23:31:00Z">
              <w:r>
                <w:rPr>
                  <w:rFonts w:hint="eastAsia"/>
                </w:rPr>
                <w:t>垃圾</w:t>
              </w:r>
            </w:ins>
            <w:ins w:id="673" w:author="Liu xg" w:date="2021-06-12T20:54:00Z">
              <w:r w:rsidR="003F0D33" w:rsidRPr="00647F82">
                <w:rPr>
                  <w:rFonts w:hint="eastAsia"/>
                </w:rPr>
                <w:t>区域</w:t>
              </w:r>
              <w:r w:rsidR="003F0D33" w:rsidRPr="00647F82">
                <w:rPr>
                  <w:rFonts w:hint="eastAsia"/>
                </w:rPr>
                <w:t>(</w:t>
              </w:r>
              <w:r w:rsidR="003F0D33" w:rsidRPr="00647F82">
                <w:t>95)</w:t>
              </w:r>
            </w:ins>
          </w:p>
        </w:tc>
        <w:tc>
          <w:tcPr>
            <w:tcW w:w="236" w:type="dxa"/>
            <w:tcBorders>
              <w:top w:val="nil"/>
              <w:left w:val="nil"/>
              <w:bottom w:val="nil"/>
              <w:right w:val="nil"/>
            </w:tcBorders>
          </w:tcPr>
          <w:p w14:paraId="62EC99A0" w14:textId="77777777" w:rsidR="003F0D33" w:rsidRPr="00647F82" w:rsidRDefault="003F0D33" w:rsidP="001F07C0">
            <w:pPr>
              <w:jc w:val="center"/>
              <w:rPr>
                <w:ins w:id="674" w:author="Liu xg" w:date="2021-06-12T20:54:00Z"/>
              </w:rPr>
            </w:pPr>
            <w:ins w:id="675" w:author="Liu xg" w:date="2021-06-12T20:54:00Z">
              <w:r w:rsidRPr="00647F82">
                <w:rPr>
                  <w:rFonts w:hint="eastAsia"/>
                </w:rPr>
                <w:t>5</w:t>
              </w:r>
            </w:ins>
          </w:p>
        </w:tc>
        <w:tc>
          <w:tcPr>
            <w:tcW w:w="428" w:type="dxa"/>
            <w:tcBorders>
              <w:top w:val="nil"/>
              <w:left w:val="nil"/>
              <w:bottom w:val="nil"/>
              <w:right w:val="nil"/>
            </w:tcBorders>
          </w:tcPr>
          <w:p w14:paraId="29CE6B5D" w14:textId="77777777" w:rsidR="003F0D33" w:rsidRPr="00647F82" w:rsidRDefault="003F0D33" w:rsidP="001F07C0">
            <w:pPr>
              <w:jc w:val="center"/>
              <w:rPr>
                <w:ins w:id="676" w:author="Liu xg" w:date="2021-06-12T20:54:00Z"/>
              </w:rPr>
            </w:pPr>
            <w:ins w:id="677" w:author="Liu xg" w:date="2021-06-12T20:54:00Z">
              <w:r w:rsidRPr="00647F82">
                <w:rPr>
                  <w:rFonts w:hint="eastAsia"/>
                </w:rPr>
                <w:t>1</w:t>
              </w:r>
              <w:r w:rsidRPr="00647F82">
                <w:t>0</w:t>
              </w:r>
            </w:ins>
          </w:p>
        </w:tc>
        <w:tc>
          <w:tcPr>
            <w:tcW w:w="383" w:type="dxa"/>
            <w:tcBorders>
              <w:top w:val="nil"/>
              <w:left w:val="nil"/>
              <w:bottom w:val="nil"/>
              <w:right w:val="nil"/>
            </w:tcBorders>
          </w:tcPr>
          <w:p w14:paraId="6EF99943" w14:textId="77777777" w:rsidR="003F0D33" w:rsidRPr="00647F82" w:rsidRDefault="003F0D33" w:rsidP="001F07C0">
            <w:pPr>
              <w:jc w:val="center"/>
              <w:rPr>
                <w:ins w:id="678" w:author="Liu xg" w:date="2021-06-12T20:54:00Z"/>
              </w:rPr>
            </w:pPr>
            <w:ins w:id="679" w:author="Liu xg" w:date="2021-06-12T20:54:00Z">
              <w:r w:rsidRPr="00647F82">
                <w:rPr>
                  <w:rFonts w:hint="eastAsia"/>
                </w:rPr>
                <w:t>5</w:t>
              </w:r>
            </w:ins>
          </w:p>
        </w:tc>
      </w:tr>
      <w:tr w:rsidR="003F0D33" w14:paraId="200BCFA2" w14:textId="77777777" w:rsidTr="001F07C0">
        <w:trPr>
          <w:jc w:val="center"/>
          <w:ins w:id="680" w:author="Liu xg" w:date="2021-06-12T20:54:00Z"/>
        </w:trPr>
        <w:tc>
          <w:tcPr>
            <w:tcW w:w="1255" w:type="dxa"/>
            <w:tcBorders>
              <w:top w:val="nil"/>
              <w:left w:val="nil"/>
              <w:bottom w:val="nil"/>
              <w:right w:val="nil"/>
            </w:tcBorders>
          </w:tcPr>
          <w:p w14:paraId="6A5546FC" w14:textId="77777777" w:rsidR="003F0D33" w:rsidRPr="00647F82" w:rsidRDefault="003F0D33" w:rsidP="001F07C0">
            <w:pPr>
              <w:jc w:val="center"/>
              <w:rPr>
                <w:ins w:id="681" w:author="Liu xg" w:date="2021-06-12T20:54:00Z"/>
                <w:rFonts w:cs="Times New Roman"/>
              </w:rPr>
            </w:pPr>
            <m:oMathPara>
              <m:oMath>
                <m:r>
                  <w:ins w:id="682" w:author="Liu xg" w:date="2021-06-12T20:54:00Z">
                    <w:rPr>
                      <w:rFonts w:ascii="Cambria Math" w:hAnsi="Cambria Math"/>
                    </w:rPr>
                    <m:t>4</m:t>
                  </w:ins>
                </m:r>
              </m:oMath>
            </m:oMathPara>
          </w:p>
        </w:tc>
        <w:tc>
          <w:tcPr>
            <w:tcW w:w="567" w:type="dxa"/>
            <w:tcBorders>
              <w:top w:val="nil"/>
              <w:left w:val="nil"/>
              <w:bottom w:val="nil"/>
              <w:right w:val="nil"/>
            </w:tcBorders>
          </w:tcPr>
          <w:p w14:paraId="64912D1A" w14:textId="77777777" w:rsidR="003F0D33" w:rsidRPr="00647F82" w:rsidRDefault="003F0D33" w:rsidP="001F07C0">
            <w:pPr>
              <w:jc w:val="center"/>
              <w:rPr>
                <w:ins w:id="683" w:author="Liu xg" w:date="2021-06-12T20:54:00Z"/>
              </w:rPr>
            </w:pPr>
            <w:ins w:id="684" w:author="Liu xg" w:date="2021-06-12T20:54:00Z">
              <w:r w:rsidRPr="00647F82">
                <w:t>80</w:t>
              </w:r>
            </w:ins>
          </w:p>
        </w:tc>
        <w:tc>
          <w:tcPr>
            <w:tcW w:w="1656" w:type="dxa"/>
            <w:tcBorders>
              <w:top w:val="nil"/>
              <w:left w:val="nil"/>
              <w:bottom w:val="nil"/>
              <w:right w:val="nil"/>
            </w:tcBorders>
          </w:tcPr>
          <w:p w14:paraId="307C2C71" w14:textId="108D8291" w:rsidR="003F0D33" w:rsidRPr="00647F82" w:rsidRDefault="0019799B" w:rsidP="001F07C0">
            <w:pPr>
              <w:jc w:val="center"/>
              <w:rPr>
                <w:ins w:id="685" w:author="Liu xg" w:date="2021-06-12T20:54:00Z"/>
              </w:rPr>
            </w:pPr>
            <w:ins w:id="686" w:author="Liu xg" w:date="2021-06-12T23:31:00Z">
              <w:r>
                <w:rPr>
                  <w:rFonts w:hint="eastAsia"/>
                </w:rPr>
                <w:t>垃圾</w:t>
              </w:r>
            </w:ins>
            <w:ins w:id="687" w:author="Liu xg" w:date="2021-06-12T20:54:00Z">
              <w:r w:rsidR="003F0D33" w:rsidRPr="00647F82">
                <w:rPr>
                  <w:rFonts w:hint="eastAsia"/>
                </w:rPr>
                <w:t>区域</w:t>
              </w:r>
              <w:r w:rsidR="003F0D33" w:rsidRPr="00647F82">
                <w:rPr>
                  <w:rFonts w:hint="eastAsia"/>
                </w:rPr>
                <w:t>(</w:t>
              </w:r>
              <w:r w:rsidR="003F0D33" w:rsidRPr="00647F82">
                <w:t>1)</w:t>
              </w:r>
            </w:ins>
          </w:p>
        </w:tc>
        <w:tc>
          <w:tcPr>
            <w:tcW w:w="236" w:type="dxa"/>
            <w:tcBorders>
              <w:top w:val="nil"/>
              <w:left w:val="nil"/>
              <w:bottom w:val="nil"/>
              <w:right w:val="nil"/>
            </w:tcBorders>
          </w:tcPr>
          <w:p w14:paraId="26C1B768" w14:textId="77777777" w:rsidR="003F0D33" w:rsidRPr="00647F82" w:rsidRDefault="003F0D33" w:rsidP="001F07C0">
            <w:pPr>
              <w:jc w:val="center"/>
              <w:rPr>
                <w:ins w:id="688" w:author="Liu xg" w:date="2021-06-12T20:54:00Z"/>
              </w:rPr>
            </w:pPr>
            <w:ins w:id="689" w:author="Liu xg" w:date="2021-06-12T20:54:00Z">
              <w:r w:rsidRPr="00647F82">
                <w:rPr>
                  <w:rFonts w:hint="eastAsia"/>
                </w:rPr>
                <w:t>5</w:t>
              </w:r>
            </w:ins>
          </w:p>
        </w:tc>
        <w:tc>
          <w:tcPr>
            <w:tcW w:w="428" w:type="dxa"/>
            <w:tcBorders>
              <w:top w:val="nil"/>
              <w:left w:val="nil"/>
              <w:bottom w:val="nil"/>
              <w:right w:val="nil"/>
            </w:tcBorders>
          </w:tcPr>
          <w:p w14:paraId="70A5C7C7" w14:textId="77777777" w:rsidR="003F0D33" w:rsidRPr="00647F82" w:rsidRDefault="003F0D33" w:rsidP="001F07C0">
            <w:pPr>
              <w:jc w:val="center"/>
              <w:rPr>
                <w:ins w:id="690" w:author="Liu xg" w:date="2021-06-12T20:54:00Z"/>
              </w:rPr>
            </w:pPr>
            <w:ins w:id="691" w:author="Liu xg" w:date="2021-06-12T20:54:00Z">
              <w:r w:rsidRPr="00647F82">
                <w:rPr>
                  <w:rFonts w:hint="eastAsia"/>
                </w:rPr>
                <w:t>1</w:t>
              </w:r>
              <w:r w:rsidRPr="00647F82">
                <w:t>0</w:t>
              </w:r>
            </w:ins>
          </w:p>
        </w:tc>
        <w:tc>
          <w:tcPr>
            <w:tcW w:w="383" w:type="dxa"/>
            <w:tcBorders>
              <w:top w:val="nil"/>
              <w:left w:val="nil"/>
              <w:bottom w:val="nil"/>
              <w:right w:val="nil"/>
            </w:tcBorders>
          </w:tcPr>
          <w:p w14:paraId="22EE0392" w14:textId="77777777" w:rsidR="003F0D33" w:rsidRPr="00647F82" w:rsidRDefault="003F0D33" w:rsidP="001F07C0">
            <w:pPr>
              <w:jc w:val="center"/>
              <w:rPr>
                <w:ins w:id="692" w:author="Liu xg" w:date="2021-06-12T20:54:00Z"/>
              </w:rPr>
            </w:pPr>
            <w:ins w:id="693" w:author="Liu xg" w:date="2021-06-12T20:54:00Z">
              <w:r w:rsidRPr="00647F82">
                <w:rPr>
                  <w:rFonts w:hint="eastAsia"/>
                </w:rPr>
                <w:t>5</w:t>
              </w:r>
            </w:ins>
          </w:p>
        </w:tc>
      </w:tr>
      <w:tr w:rsidR="003F0D33" w14:paraId="4792B71A" w14:textId="77777777" w:rsidTr="001F07C0">
        <w:trPr>
          <w:jc w:val="center"/>
          <w:ins w:id="694" w:author="Liu xg" w:date="2021-06-12T20:54:00Z"/>
        </w:trPr>
        <w:tc>
          <w:tcPr>
            <w:tcW w:w="1255" w:type="dxa"/>
            <w:tcBorders>
              <w:top w:val="nil"/>
              <w:left w:val="nil"/>
              <w:bottom w:val="nil"/>
              <w:right w:val="nil"/>
            </w:tcBorders>
          </w:tcPr>
          <w:p w14:paraId="00293A4B" w14:textId="77777777" w:rsidR="003F0D33" w:rsidRPr="00647F82" w:rsidRDefault="003F0D33" w:rsidP="001F07C0">
            <w:pPr>
              <w:jc w:val="center"/>
              <w:rPr>
                <w:ins w:id="695" w:author="Liu xg" w:date="2021-06-12T20:54:00Z"/>
                <w:rFonts w:cs="Times New Roman"/>
              </w:rPr>
            </w:pPr>
            <m:oMathPara>
              <m:oMath>
                <m:r>
                  <w:ins w:id="696" w:author="Liu xg" w:date="2021-06-12T20:54:00Z">
                    <w:rPr>
                      <w:rFonts w:ascii="Cambria Math" w:hAnsi="Cambria Math"/>
                    </w:rPr>
                    <m:t>5</m:t>
                  </w:ins>
                </m:r>
              </m:oMath>
            </m:oMathPara>
          </w:p>
        </w:tc>
        <w:tc>
          <w:tcPr>
            <w:tcW w:w="567" w:type="dxa"/>
            <w:tcBorders>
              <w:top w:val="nil"/>
              <w:left w:val="nil"/>
              <w:bottom w:val="nil"/>
              <w:right w:val="nil"/>
            </w:tcBorders>
          </w:tcPr>
          <w:p w14:paraId="48AE0AD0" w14:textId="77777777" w:rsidR="003F0D33" w:rsidRPr="00647F82" w:rsidRDefault="003F0D33" w:rsidP="001F07C0">
            <w:pPr>
              <w:jc w:val="center"/>
              <w:rPr>
                <w:ins w:id="697" w:author="Liu xg" w:date="2021-06-12T20:54:00Z"/>
              </w:rPr>
            </w:pPr>
            <w:ins w:id="698" w:author="Liu xg" w:date="2021-06-12T20:54:00Z">
              <w:r w:rsidRPr="00647F82">
                <w:t>80</w:t>
              </w:r>
            </w:ins>
          </w:p>
        </w:tc>
        <w:tc>
          <w:tcPr>
            <w:tcW w:w="1656" w:type="dxa"/>
            <w:tcBorders>
              <w:top w:val="nil"/>
              <w:left w:val="nil"/>
              <w:bottom w:val="nil"/>
              <w:right w:val="nil"/>
            </w:tcBorders>
          </w:tcPr>
          <w:p w14:paraId="57E1B6E9" w14:textId="7A38855C" w:rsidR="003F0D33" w:rsidRPr="00647F82" w:rsidRDefault="0019799B" w:rsidP="001F07C0">
            <w:pPr>
              <w:jc w:val="center"/>
              <w:rPr>
                <w:ins w:id="699" w:author="Liu xg" w:date="2021-06-12T20:54:00Z"/>
              </w:rPr>
            </w:pPr>
            <w:ins w:id="700" w:author="Liu xg" w:date="2021-06-12T23:31:00Z">
              <w:r>
                <w:rPr>
                  <w:rFonts w:hint="eastAsia"/>
                </w:rPr>
                <w:t>垃圾</w:t>
              </w:r>
            </w:ins>
            <w:ins w:id="701" w:author="Liu xg" w:date="2021-06-12T20:54:00Z">
              <w:r w:rsidR="003F0D33" w:rsidRPr="00647F82">
                <w:rPr>
                  <w:rFonts w:hint="eastAsia"/>
                </w:rPr>
                <w:t>区域</w:t>
              </w:r>
              <w:r w:rsidR="003F0D33" w:rsidRPr="00647F82">
                <w:rPr>
                  <w:rFonts w:hint="eastAsia"/>
                </w:rPr>
                <w:t>(</w:t>
              </w:r>
              <w:r w:rsidR="003F0D33" w:rsidRPr="00647F82">
                <w:t>48)</w:t>
              </w:r>
            </w:ins>
          </w:p>
        </w:tc>
        <w:tc>
          <w:tcPr>
            <w:tcW w:w="236" w:type="dxa"/>
            <w:tcBorders>
              <w:top w:val="nil"/>
              <w:left w:val="nil"/>
              <w:bottom w:val="nil"/>
              <w:right w:val="nil"/>
            </w:tcBorders>
          </w:tcPr>
          <w:p w14:paraId="0932FFB6" w14:textId="77777777" w:rsidR="003F0D33" w:rsidRPr="00647F82" w:rsidRDefault="003F0D33" w:rsidP="001F07C0">
            <w:pPr>
              <w:jc w:val="center"/>
              <w:rPr>
                <w:ins w:id="702" w:author="Liu xg" w:date="2021-06-12T20:54:00Z"/>
              </w:rPr>
            </w:pPr>
            <w:ins w:id="703" w:author="Liu xg" w:date="2021-06-12T20:54:00Z">
              <w:r w:rsidRPr="00647F82">
                <w:rPr>
                  <w:rFonts w:hint="eastAsia"/>
                </w:rPr>
                <w:t>5</w:t>
              </w:r>
            </w:ins>
          </w:p>
        </w:tc>
        <w:tc>
          <w:tcPr>
            <w:tcW w:w="428" w:type="dxa"/>
            <w:tcBorders>
              <w:top w:val="nil"/>
              <w:left w:val="nil"/>
              <w:bottom w:val="nil"/>
              <w:right w:val="nil"/>
            </w:tcBorders>
          </w:tcPr>
          <w:p w14:paraId="04888E49" w14:textId="77777777" w:rsidR="003F0D33" w:rsidRPr="00647F82" w:rsidRDefault="003F0D33" w:rsidP="001F07C0">
            <w:pPr>
              <w:jc w:val="center"/>
              <w:rPr>
                <w:ins w:id="704" w:author="Liu xg" w:date="2021-06-12T20:54:00Z"/>
              </w:rPr>
            </w:pPr>
            <w:ins w:id="705" w:author="Liu xg" w:date="2021-06-12T20:54:00Z">
              <w:r w:rsidRPr="00647F82">
                <w:rPr>
                  <w:rFonts w:hint="eastAsia"/>
                </w:rPr>
                <w:t>1</w:t>
              </w:r>
              <w:r w:rsidRPr="00647F82">
                <w:t>0</w:t>
              </w:r>
            </w:ins>
          </w:p>
        </w:tc>
        <w:tc>
          <w:tcPr>
            <w:tcW w:w="383" w:type="dxa"/>
            <w:tcBorders>
              <w:top w:val="nil"/>
              <w:left w:val="nil"/>
              <w:bottom w:val="nil"/>
              <w:right w:val="nil"/>
            </w:tcBorders>
          </w:tcPr>
          <w:p w14:paraId="05C73D99" w14:textId="77777777" w:rsidR="003F0D33" w:rsidRPr="00647F82" w:rsidRDefault="003F0D33" w:rsidP="001F07C0">
            <w:pPr>
              <w:jc w:val="center"/>
              <w:rPr>
                <w:ins w:id="706" w:author="Liu xg" w:date="2021-06-12T20:54:00Z"/>
              </w:rPr>
            </w:pPr>
            <w:ins w:id="707" w:author="Liu xg" w:date="2021-06-12T20:54:00Z">
              <w:r w:rsidRPr="00647F82">
                <w:rPr>
                  <w:rFonts w:hint="eastAsia"/>
                </w:rPr>
                <w:t>5</w:t>
              </w:r>
            </w:ins>
          </w:p>
        </w:tc>
      </w:tr>
      <w:tr w:rsidR="003F0D33" w14:paraId="48A3CC4B" w14:textId="77777777" w:rsidTr="001F07C0">
        <w:trPr>
          <w:trHeight w:val="111"/>
          <w:jc w:val="center"/>
          <w:ins w:id="708" w:author="Liu xg" w:date="2021-06-12T20:54:00Z"/>
        </w:trPr>
        <w:tc>
          <w:tcPr>
            <w:tcW w:w="1255" w:type="dxa"/>
            <w:tcBorders>
              <w:top w:val="nil"/>
              <w:left w:val="nil"/>
              <w:right w:val="nil"/>
            </w:tcBorders>
          </w:tcPr>
          <w:p w14:paraId="628733D7" w14:textId="77777777" w:rsidR="003F0D33" w:rsidRPr="00647F82" w:rsidRDefault="003F0D33" w:rsidP="001F07C0">
            <w:pPr>
              <w:jc w:val="center"/>
              <w:rPr>
                <w:ins w:id="709" w:author="Liu xg" w:date="2021-06-12T20:54:00Z"/>
                <w:rFonts w:cs="Times New Roman"/>
              </w:rPr>
            </w:pPr>
            <m:oMathPara>
              <m:oMath>
                <m:r>
                  <w:ins w:id="710" w:author="Liu xg" w:date="2021-06-12T20:54:00Z">
                    <w:rPr>
                      <w:rFonts w:ascii="Cambria Math" w:hAnsi="Cambria Math"/>
                    </w:rPr>
                    <m:t>6</m:t>
                  </w:ins>
                </m:r>
              </m:oMath>
            </m:oMathPara>
          </w:p>
        </w:tc>
        <w:tc>
          <w:tcPr>
            <w:tcW w:w="567" w:type="dxa"/>
            <w:tcBorders>
              <w:top w:val="nil"/>
              <w:left w:val="nil"/>
              <w:right w:val="nil"/>
            </w:tcBorders>
          </w:tcPr>
          <w:p w14:paraId="77DC9F4F" w14:textId="77777777" w:rsidR="003F0D33" w:rsidRPr="00647F82" w:rsidRDefault="003F0D33" w:rsidP="001F07C0">
            <w:pPr>
              <w:jc w:val="center"/>
              <w:rPr>
                <w:ins w:id="711" w:author="Liu xg" w:date="2021-06-12T20:54:00Z"/>
              </w:rPr>
            </w:pPr>
            <w:ins w:id="712" w:author="Liu xg" w:date="2021-06-12T20:54:00Z">
              <w:r w:rsidRPr="00647F82">
                <w:t>80</w:t>
              </w:r>
            </w:ins>
          </w:p>
        </w:tc>
        <w:tc>
          <w:tcPr>
            <w:tcW w:w="1656" w:type="dxa"/>
            <w:tcBorders>
              <w:top w:val="nil"/>
              <w:left w:val="nil"/>
              <w:right w:val="nil"/>
            </w:tcBorders>
          </w:tcPr>
          <w:p w14:paraId="65D8A297" w14:textId="77777777" w:rsidR="003F0D33" w:rsidRPr="00647F82" w:rsidRDefault="003F0D33" w:rsidP="001F07C0">
            <w:pPr>
              <w:jc w:val="center"/>
              <w:rPr>
                <w:ins w:id="713" w:author="Liu xg" w:date="2021-06-12T20:54:00Z"/>
              </w:rPr>
            </w:pPr>
            <w:ins w:id="714" w:author="Liu xg" w:date="2021-06-12T20:54:00Z">
              <w:r w:rsidRPr="00647F82">
                <w:rPr>
                  <w:rFonts w:hint="eastAsia"/>
                </w:rPr>
                <w:t>苹果区域</w:t>
              </w:r>
              <w:r w:rsidRPr="00647F82">
                <w:rPr>
                  <w:rFonts w:hint="eastAsia"/>
                </w:rPr>
                <w:t>(</w:t>
              </w:r>
              <w:r w:rsidRPr="00647F82">
                <w:t>-60)</w:t>
              </w:r>
            </w:ins>
          </w:p>
        </w:tc>
        <w:tc>
          <w:tcPr>
            <w:tcW w:w="236" w:type="dxa"/>
            <w:tcBorders>
              <w:top w:val="nil"/>
              <w:left w:val="nil"/>
              <w:right w:val="nil"/>
            </w:tcBorders>
          </w:tcPr>
          <w:p w14:paraId="42E275AA" w14:textId="77777777" w:rsidR="003F0D33" w:rsidRPr="00647F82" w:rsidRDefault="003F0D33" w:rsidP="001F07C0">
            <w:pPr>
              <w:jc w:val="center"/>
              <w:rPr>
                <w:ins w:id="715" w:author="Liu xg" w:date="2021-06-12T20:54:00Z"/>
              </w:rPr>
            </w:pPr>
            <w:ins w:id="716" w:author="Liu xg" w:date="2021-06-12T20:54:00Z">
              <w:r w:rsidRPr="00647F82">
                <w:rPr>
                  <w:rFonts w:hint="eastAsia"/>
                </w:rPr>
                <w:t>5</w:t>
              </w:r>
            </w:ins>
          </w:p>
        </w:tc>
        <w:tc>
          <w:tcPr>
            <w:tcW w:w="428" w:type="dxa"/>
            <w:tcBorders>
              <w:top w:val="nil"/>
              <w:left w:val="nil"/>
              <w:right w:val="nil"/>
            </w:tcBorders>
          </w:tcPr>
          <w:p w14:paraId="04C8C970" w14:textId="77777777" w:rsidR="003F0D33" w:rsidRPr="00647F82" w:rsidRDefault="003F0D33" w:rsidP="001F07C0">
            <w:pPr>
              <w:jc w:val="center"/>
              <w:rPr>
                <w:ins w:id="717" w:author="Liu xg" w:date="2021-06-12T20:54:00Z"/>
              </w:rPr>
            </w:pPr>
            <w:ins w:id="718" w:author="Liu xg" w:date="2021-06-12T20:54:00Z">
              <w:r w:rsidRPr="00647F82">
                <w:rPr>
                  <w:rFonts w:hint="eastAsia"/>
                </w:rPr>
                <w:t>1</w:t>
              </w:r>
              <w:r w:rsidRPr="00647F82">
                <w:t>0</w:t>
              </w:r>
            </w:ins>
          </w:p>
        </w:tc>
        <w:tc>
          <w:tcPr>
            <w:tcW w:w="383" w:type="dxa"/>
            <w:tcBorders>
              <w:top w:val="nil"/>
              <w:left w:val="nil"/>
              <w:right w:val="nil"/>
            </w:tcBorders>
          </w:tcPr>
          <w:p w14:paraId="25E47686" w14:textId="77777777" w:rsidR="003F0D33" w:rsidRPr="00647F82" w:rsidRDefault="003F0D33" w:rsidP="001F07C0">
            <w:pPr>
              <w:jc w:val="center"/>
              <w:rPr>
                <w:ins w:id="719" w:author="Liu xg" w:date="2021-06-12T20:54:00Z"/>
              </w:rPr>
            </w:pPr>
            <w:ins w:id="720" w:author="Liu xg" w:date="2021-06-12T20:54:00Z">
              <w:r w:rsidRPr="00647F82">
                <w:rPr>
                  <w:rFonts w:hint="eastAsia"/>
                </w:rPr>
                <w:t>5</w:t>
              </w:r>
            </w:ins>
          </w:p>
        </w:tc>
      </w:tr>
    </w:tbl>
    <w:p w14:paraId="4EE13C60" w14:textId="77777777" w:rsidR="003F0D33" w:rsidRDefault="003F0D33" w:rsidP="003F0D33">
      <w:pPr>
        <w:rPr>
          <w:ins w:id="721" w:author="Liu xg" w:date="2021-06-12T20:54:00Z"/>
        </w:rPr>
      </w:pPr>
    </w:p>
    <w:p w14:paraId="31D614A1" w14:textId="77777777" w:rsidR="003F0D33" w:rsidRDefault="003F0D33" w:rsidP="003F0D33">
      <w:pPr>
        <w:jc w:val="center"/>
        <w:rPr>
          <w:ins w:id="722" w:author="Liu xg" w:date="2021-06-12T20:54:00Z"/>
        </w:rPr>
      </w:pPr>
      <w:ins w:id="723" w:author="Liu xg" w:date="2021-06-12T20:54:00Z">
        <w:r>
          <w:rPr>
            <w:rFonts w:hint="eastAsia"/>
          </w:rPr>
          <w:t>表</w:t>
        </w:r>
        <w:r>
          <w:t>6 Random location-3</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656"/>
        <w:gridCol w:w="236"/>
        <w:gridCol w:w="428"/>
        <w:gridCol w:w="383"/>
      </w:tblGrid>
      <w:tr w:rsidR="003F0D33" w14:paraId="466BC431" w14:textId="77777777" w:rsidTr="001F07C0">
        <w:trPr>
          <w:jc w:val="center"/>
          <w:ins w:id="724" w:author="Liu xg" w:date="2021-06-12T20:54:00Z"/>
        </w:trPr>
        <w:tc>
          <w:tcPr>
            <w:tcW w:w="1255" w:type="dxa"/>
            <w:tcBorders>
              <w:left w:val="nil"/>
              <w:bottom w:val="single" w:sz="8" w:space="0" w:color="auto"/>
              <w:right w:val="nil"/>
            </w:tcBorders>
          </w:tcPr>
          <w:p w14:paraId="7CE23196" w14:textId="77777777" w:rsidR="003F0D33" w:rsidRPr="00E6710D" w:rsidRDefault="003F0D33" w:rsidP="001F07C0">
            <w:pPr>
              <w:jc w:val="center"/>
              <w:rPr>
                <w:ins w:id="725" w:author="Liu xg" w:date="2021-06-12T20:54:00Z"/>
                <w:i/>
              </w:rPr>
            </w:pPr>
            <m:oMathPara>
              <m:oMath>
                <m:r>
                  <w:ins w:id="726" w:author="Liu xg" w:date="2021-06-12T20:54:00Z">
                    <w:rPr>
                      <w:rFonts w:ascii="Cambria Math" w:hAnsi="Cambria Math"/>
                    </w:rPr>
                    <m:t>A</m:t>
                  </w:ins>
                </m:r>
                <m:r>
                  <w:ins w:id="727" w:author="Liu xg" w:date="2021-06-12T20:54:00Z">
                    <w:rPr>
                      <w:rFonts w:ascii="Cambria Math" w:hAnsi="Cambria Math" w:hint="eastAsia"/>
                    </w:rPr>
                    <m:t>gen</m:t>
                  </w:ins>
                </m:r>
                <m:sSub>
                  <m:sSubPr>
                    <m:ctrlPr>
                      <w:ins w:id="728" w:author="Liu xg" w:date="2021-06-12T20:54:00Z">
                        <w:rPr>
                          <w:rFonts w:ascii="Cambria Math" w:hAnsi="Cambria Math"/>
                          <w:i/>
                        </w:rPr>
                      </w:ins>
                    </m:ctrlPr>
                  </m:sSubPr>
                  <m:e>
                    <m:r>
                      <w:ins w:id="729" w:author="Liu xg" w:date="2021-06-12T20:54:00Z">
                        <w:rPr>
                          <w:rFonts w:ascii="Cambria Math" w:hAnsi="Cambria Math" w:hint="eastAsia"/>
                        </w:rPr>
                        <m:t>t</m:t>
                      </w:ins>
                    </m:r>
                    <m:ctrlPr>
                      <w:ins w:id="730" w:author="Liu xg" w:date="2021-06-12T20:54:00Z">
                        <w:rPr>
                          <w:rFonts w:ascii="Cambria Math" w:hAnsi="Cambria Math" w:hint="eastAsia"/>
                          <w:i/>
                        </w:rPr>
                      </w:ins>
                    </m:ctrlPr>
                  </m:e>
                  <m:sub>
                    <m:r>
                      <w:ins w:id="731"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
          <w:p w14:paraId="0C95442D" w14:textId="77777777" w:rsidR="003F0D33" w:rsidRPr="000C4767" w:rsidRDefault="003F0D33" w:rsidP="001F07C0">
            <w:pPr>
              <w:jc w:val="center"/>
              <w:rPr>
                <w:ins w:id="732" w:author="Liu xg" w:date="2021-06-12T20:54:00Z"/>
                <w:b/>
                <w:bCs/>
                <w:i/>
              </w:rPr>
            </w:pPr>
            <m:oMathPara>
              <m:oMath>
                <m:sSup>
                  <m:sSupPr>
                    <m:ctrlPr>
                      <w:ins w:id="733" w:author="Liu xg" w:date="2021-06-12T20:54:00Z">
                        <w:rPr>
                          <w:rFonts w:ascii="Cambria Math" w:hAnsi="Cambria Math"/>
                          <w:b/>
                          <w:bCs/>
                          <w:i/>
                        </w:rPr>
                      </w:ins>
                    </m:ctrlPr>
                  </m:sSupPr>
                  <m:e>
                    <m:acc>
                      <m:accPr>
                        <m:ctrlPr>
                          <w:ins w:id="734" w:author="Liu xg" w:date="2021-06-12T20:54:00Z">
                            <w:rPr>
                              <w:rFonts w:ascii="Cambria Math" w:hAnsi="Cambria Math"/>
                              <w:b/>
                              <w:bCs/>
                              <w:i/>
                            </w:rPr>
                          </w:ins>
                        </m:ctrlPr>
                      </m:accPr>
                      <m:e>
                        <m:r>
                          <w:ins w:id="735" w:author="Liu xg" w:date="2021-06-12T20:54:00Z">
                            <m:rPr>
                              <m:sty m:val="bi"/>
                            </m:rPr>
                            <w:rPr>
                              <w:rFonts w:ascii="Cambria Math" w:hAnsi="Cambria Math"/>
                            </w:rPr>
                            <m:t>R</m:t>
                          </w:ins>
                        </m:r>
                      </m:e>
                    </m:acc>
                  </m:e>
                  <m:sup>
                    <m:r>
                      <w:ins w:id="736" w:author="Liu xg" w:date="2021-06-12T20:54:00Z">
                        <m:rPr>
                          <m:sty m:val="bi"/>
                        </m:rPr>
                        <w:rPr>
                          <w:rFonts w:ascii="Cambria Math" w:hAnsi="Cambria Math"/>
                        </w:rPr>
                        <m:t>i</m:t>
                      </w:ins>
                    </m:r>
                  </m:sup>
                </m:sSup>
              </m:oMath>
            </m:oMathPara>
          </w:p>
        </w:tc>
        <w:tc>
          <w:tcPr>
            <w:tcW w:w="1656" w:type="dxa"/>
            <w:tcBorders>
              <w:left w:val="nil"/>
              <w:bottom w:val="single" w:sz="8" w:space="0" w:color="auto"/>
              <w:right w:val="nil"/>
            </w:tcBorders>
          </w:tcPr>
          <w:p w14:paraId="55652F6A" w14:textId="77777777" w:rsidR="003F0D33" w:rsidRPr="000C4767" w:rsidRDefault="003F0D33" w:rsidP="001F07C0">
            <w:pPr>
              <w:jc w:val="center"/>
              <w:rPr>
                <w:ins w:id="737" w:author="Liu xg" w:date="2021-06-12T20:54:00Z"/>
                <w:i/>
              </w:rPr>
            </w:pPr>
            <m:oMathPara>
              <m:oMath>
                <m:sSup>
                  <m:sSupPr>
                    <m:ctrlPr>
                      <w:ins w:id="738" w:author="Liu xg" w:date="2021-06-12T20:54:00Z">
                        <w:rPr>
                          <w:rFonts w:ascii="Cambria Math" w:hAnsi="Cambria Math"/>
                          <w:i/>
                        </w:rPr>
                      </w:ins>
                    </m:ctrlPr>
                  </m:sSupPr>
                  <m:e>
                    <m:r>
                      <w:ins w:id="739" w:author="Liu xg" w:date="2021-06-12T20:54:00Z">
                        <w:rPr>
                          <w:rFonts w:ascii="Cambria Math" w:hAnsi="Cambria Math"/>
                        </w:rPr>
                        <m:t>M</m:t>
                      </w:ins>
                    </m:r>
                  </m:e>
                  <m:sup>
                    <m:r>
                      <w:ins w:id="740" w:author="Liu xg" w:date="2021-06-12T20:54:00Z">
                        <w:rPr>
                          <w:rFonts w:ascii="Cambria Math" w:hAnsi="Cambria Math"/>
                        </w:rPr>
                        <m:t>i</m:t>
                      </w:ins>
                    </m:r>
                  </m:sup>
                </m:sSup>
              </m:oMath>
            </m:oMathPara>
          </w:p>
        </w:tc>
        <w:tc>
          <w:tcPr>
            <w:tcW w:w="236" w:type="dxa"/>
            <w:tcBorders>
              <w:left w:val="nil"/>
              <w:bottom w:val="single" w:sz="8" w:space="0" w:color="auto"/>
              <w:right w:val="nil"/>
            </w:tcBorders>
          </w:tcPr>
          <w:p w14:paraId="25D8D0C6" w14:textId="77777777" w:rsidR="003F0D33" w:rsidRPr="000C4767" w:rsidRDefault="003F0D33" w:rsidP="001F07C0">
            <w:pPr>
              <w:jc w:val="center"/>
              <w:rPr>
                <w:ins w:id="741" w:author="Liu xg" w:date="2021-06-12T20:54:00Z"/>
                <w:i/>
              </w:rPr>
            </w:pPr>
            <m:oMathPara>
              <m:oMath>
                <m:r>
                  <w:ins w:id="742" w:author="Liu xg" w:date="2021-06-12T20:54:00Z">
                    <w:rPr>
                      <w:rFonts w:ascii="Cambria Math" w:hAnsi="Cambria Math"/>
                    </w:rPr>
                    <m:t>τ</m:t>
                  </w:ins>
                </m:r>
              </m:oMath>
            </m:oMathPara>
          </w:p>
        </w:tc>
        <w:tc>
          <w:tcPr>
            <w:tcW w:w="428" w:type="dxa"/>
            <w:tcBorders>
              <w:left w:val="nil"/>
              <w:bottom w:val="single" w:sz="8" w:space="0" w:color="auto"/>
              <w:right w:val="nil"/>
            </w:tcBorders>
          </w:tcPr>
          <w:p w14:paraId="09CDF88D" w14:textId="77777777" w:rsidR="003F0D33" w:rsidRPr="000C4767" w:rsidRDefault="003F0D33" w:rsidP="001F07C0">
            <w:pPr>
              <w:jc w:val="center"/>
              <w:rPr>
                <w:ins w:id="743" w:author="Liu xg" w:date="2021-06-12T20:54:00Z"/>
                <w:i/>
              </w:rPr>
            </w:pPr>
            <m:oMathPara>
              <m:oMath>
                <m:sSub>
                  <m:sSubPr>
                    <m:ctrlPr>
                      <w:ins w:id="744" w:author="Liu xg" w:date="2021-06-12T20:54:00Z">
                        <w:rPr>
                          <w:rFonts w:ascii="Cambria Math" w:hAnsi="Cambria Math"/>
                          <w:i/>
                        </w:rPr>
                      </w:ins>
                    </m:ctrlPr>
                  </m:sSubPr>
                  <m:e>
                    <m:r>
                      <w:ins w:id="745" w:author="Liu xg" w:date="2021-06-12T20:54:00Z">
                        <w:rPr>
                          <w:rFonts w:ascii="Cambria Math" w:hAnsi="Cambria Math"/>
                        </w:rPr>
                        <m:t>r</m:t>
                      </w:ins>
                    </m:r>
                  </m:e>
                  <m:sub>
                    <m:r>
                      <w:ins w:id="746" w:author="Liu xg" w:date="2021-06-12T20:54:00Z">
                        <w:rPr>
                          <w:rFonts w:ascii="Cambria Math" w:hAnsi="Cambria Math"/>
                        </w:rPr>
                        <m:t>a</m:t>
                      </w:ins>
                    </m:r>
                  </m:sub>
                </m:sSub>
              </m:oMath>
            </m:oMathPara>
          </w:p>
        </w:tc>
        <w:tc>
          <w:tcPr>
            <w:tcW w:w="383" w:type="dxa"/>
            <w:tcBorders>
              <w:left w:val="nil"/>
              <w:bottom w:val="single" w:sz="8" w:space="0" w:color="auto"/>
              <w:right w:val="nil"/>
            </w:tcBorders>
          </w:tcPr>
          <w:p w14:paraId="3DC4EAAD" w14:textId="77777777" w:rsidR="003F0D33" w:rsidRPr="000C4767" w:rsidRDefault="003F0D33" w:rsidP="001F07C0">
            <w:pPr>
              <w:jc w:val="center"/>
              <w:rPr>
                <w:ins w:id="747" w:author="Liu xg" w:date="2021-06-12T20:54:00Z"/>
                <w:i/>
              </w:rPr>
            </w:pPr>
            <m:oMathPara>
              <m:oMath>
                <m:sSub>
                  <m:sSubPr>
                    <m:ctrlPr>
                      <w:ins w:id="748" w:author="Liu xg" w:date="2021-06-12T20:54:00Z">
                        <w:rPr>
                          <w:rFonts w:ascii="Cambria Math" w:hAnsi="Cambria Math"/>
                          <w:i/>
                        </w:rPr>
                      </w:ins>
                    </m:ctrlPr>
                  </m:sSubPr>
                  <m:e>
                    <m:r>
                      <w:ins w:id="749" w:author="Liu xg" w:date="2021-06-12T20:54:00Z">
                        <w:rPr>
                          <w:rFonts w:ascii="Cambria Math" w:hAnsi="Cambria Math"/>
                        </w:rPr>
                        <m:t>r</m:t>
                      </w:ins>
                    </m:r>
                  </m:e>
                  <m:sub>
                    <m:r>
                      <w:ins w:id="750" w:author="Liu xg" w:date="2021-06-12T20:54:00Z">
                        <w:rPr>
                          <w:rFonts w:ascii="Cambria Math" w:hAnsi="Cambria Math"/>
                        </w:rPr>
                        <m:t>g</m:t>
                      </w:ins>
                    </m:r>
                  </m:sub>
                </m:sSub>
              </m:oMath>
            </m:oMathPara>
          </w:p>
        </w:tc>
      </w:tr>
      <w:tr w:rsidR="003F0D33" w14:paraId="54096C75" w14:textId="77777777" w:rsidTr="001F07C0">
        <w:trPr>
          <w:jc w:val="center"/>
          <w:ins w:id="751" w:author="Liu xg" w:date="2021-06-12T20:54:00Z"/>
        </w:trPr>
        <w:tc>
          <w:tcPr>
            <w:tcW w:w="1255" w:type="dxa"/>
            <w:tcBorders>
              <w:left w:val="nil"/>
              <w:bottom w:val="nil"/>
              <w:right w:val="nil"/>
            </w:tcBorders>
          </w:tcPr>
          <w:p w14:paraId="2F52615F" w14:textId="77777777" w:rsidR="003F0D33" w:rsidRDefault="003F0D33" w:rsidP="001F07C0">
            <w:pPr>
              <w:jc w:val="center"/>
              <w:rPr>
                <w:ins w:id="752" w:author="Liu xg" w:date="2021-06-12T20:54:00Z"/>
              </w:rPr>
            </w:pPr>
            <m:oMathPara>
              <m:oMath>
                <m:r>
                  <w:ins w:id="753" w:author="Liu xg" w:date="2021-06-12T20:54:00Z">
                    <w:rPr>
                      <w:rFonts w:ascii="Cambria Math" w:hAnsi="Cambria Math"/>
                    </w:rPr>
                    <m:t>1</m:t>
                  </w:ins>
                </m:r>
              </m:oMath>
            </m:oMathPara>
          </w:p>
        </w:tc>
        <w:tc>
          <w:tcPr>
            <w:tcW w:w="567" w:type="dxa"/>
            <w:tcBorders>
              <w:left w:val="nil"/>
              <w:bottom w:val="nil"/>
              <w:right w:val="nil"/>
            </w:tcBorders>
          </w:tcPr>
          <w:p w14:paraId="066E3DA0" w14:textId="77777777" w:rsidR="003F0D33" w:rsidRDefault="003F0D33" w:rsidP="001F07C0">
            <w:pPr>
              <w:jc w:val="center"/>
              <w:rPr>
                <w:ins w:id="754" w:author="Liu xg" w:date="2021-06-12T20:54:00Z"/>
              </w:rPr>
            </w:pPr>
            <w:ins w:id="755" w:author="Liu xg" w:date="2021-06-12T20:54:00Z">
              <w:r>
                <w:t>10</w:t>
              </w:r>
            </w:ins>
          </w:p>
        </w:tc>
        <w:tc>
          <w:tcPr>
            <w:tcW w:w="1656" w:type="dxa"/>
            <w:tcBorders>
              <w:left w:val="nil"/>
              <w:bottom w:val="nil"/>
              <w:right w:val="nil"/>
            </w:tcBorders>
          </w:tcPr>
          <w:p w14:paraId="4E3EDADF" w14:textId="62B36038" w:rsidR="003F0D33" w:rsidRDefault="003D4384" w:rsidP="001F07C0">
            <w:pPr>
              <w:jc w:val="center"/>
              <w:rPr>
                <w:ins w:id="756" w:author="Liu xg" w:date="2021-06-12T20:54:00Z"/>
              </w:rPr>
            </w:pPr>
            <w:ins w:id="757" w:author="Liu xg" w:date="2021-06-12T23:31:00Z">
              <w:r>
                <w:rPr>
                  <w:rFonts w:hint="eastAsia"/>
                </w:rPr>
                <w:t>垃圾</w:t>
              </w:r>
            </w:ins>
            <w:ins w:id="758" w:author="Liu xg" w:date="2021-06-12T20:54:00Z">
              <w:r w:rsidR="003F0D33">
                <w:rPr>
                  <w:rFonts w:hint="eastAsia"/>
                </w:rPr>
                <w:t>区域</w:t>
              </w:r>
              <w:r w:rsidR="003F0D33">
                <w:rPr>
                  <w:rFonts w:hint="eastAsia"/>
                </w:rPr>
                <w:t>(</w:t>
              </w:r>
              <w:r w:rsidR="003F0D33">
                <w:t>101)</w:t>
              </w:r>
            </w:ins>
          </w:p>
        </w:tc>
        <w:tc>
          <w:tcPr>
            <w:tcW w:w="236" w:type="dxa"/>
            <w:tcBorders>
              <w:left w:val="nil"/>
              <w:bottom w:val="nil"/>
              <w:right w:val="nil"/>
            </w:tcBorders>
          </w:tcPr>
          <w:p w14:paraId="5C5F7C3F" w14:textId="77777777" w:rsidR="003F0D33" w:rsidRDefault="003F0D33" w:rsidP="001F07C0">
            <w:pPr>
              <w:jc w:val="center"/>
              <w:rPr>
                <w:ins w:id="759" w:author="Liu xg" w:date="2021-06-12T20:54:00Z"/>
              </w:rPr>
            </w:pPr>
            <w:ins w:id="760" w:author="Liu xg" w:date="2021-06-12T20:54:00Z">
              <w:r>
                <w:rPr>
                  <w:rFonts w:hint="eastAsia"/>
                </w:rPr>
                <w:t>5</w:t>
              </w:r>
            </w:ins>
          </w:p>
        </w:tc>
        <w:tc>
          <w:tcPr>
            <w:tcW w:w="428" w:type="dxa"/>
            <w:tcBorders>
              <w:left w:val="nil"/>
              <w:bottom w:val="nil"/>
              <w:right w:val="nil"/>
            </w:tcBorders>
          </w:tcPr>
          <w:p w14:paraId="562E518E" w14:textId="77777777" w:rsidR="003F0D33" w:rsidRDefault="003F0D33" w:rsidP="001F07C0">
            <w:pPr>
              <w:jc w:val="center"/>
              <w:rPr>
                <w:ins w:id="761" w:author="Liu xg" w:date="2021-06-12T20:54:00Z"/>
              </w:rPr>
            </w:pPr>
            <w:ins w:id="762" w:author="Liu xg" w:date="2021-06-12T20:54:00Z">
              <w:r>
                <w:rPr>
                  <w:rFonts w:hint="eastAsia"/>
                </w:rPr>
                <w:t>1</w:t>
              </w:r>
              <w:r>
                <w:t>0</w:t>
              </w:r>
            </w:ins>
          </w:p>
        </w:tc>
        <w:tc>
          <w:tcPr>
            <w:tcW w:w="383" w:type="dxa"/>
            <w:tcBorders>
              <w:left w:val="nil"/>
              <w:bottom w:val="nil"/>
              <w:right w:val="nil"/>
            </w:tcBorders>
          </w:tcPr>
          <w:p w14:paraId="49FB982A" w14:textId="77777777" w:rsidR="003F0D33" w:rsidRDefault="003F0D33" w:rsidP="001F07C0">
            <w:pPr>
              <w:jc w:val="center"/>
              <w:rPr>
                <w:ins w:id="763" w:author="Liu xg" w:date="2021-06-12T20:54:00Z"/>
              </w:rPr>
            </w:pPr>
            <w:ins w:id="764" w:author="Liu xg" w:date="2021-06-12T20:54:00Z">
              <w:r>
                <w:rPr>
                  <w:rFonts w:hint="eastAsia"/>
                </w:rPr>
                <w:t>5</w:t>
              </w:r>
            </w:ins>
          </w:p>
        </w:tc>
      </w:tr>
      <w:tr w:rsidR="003F0D33" w14:paraId="4EC950E5" w14:textId="77777777" w:rsidTr="001F07C0">
        <w:trPr>
          <w:jc w:val="center"/>
          <w:ins w:id="765" w:author="Liu xg" w:date="2021-06-12T20:54:00Z"/>
        </w:trPr>
        <w:tc>
          <w:tcPr>
            <w:tcW w:w="1255" w:type="dxa"/>
            <w:tcBorders>
              <w:top w:val="nil"/>
              <w:left w:val="nil"/>
              <w:bottom w:val="nil"/>
              <w:right w:val="nil"/>
            </w:tcBorders>
          </w:tcPr>
          <w:p w14:paraId="08929F3F" w14:textId="77777777" w:rsidR="003F0D33" w:rsidRDefault="003F0D33" w:rsidP="001F07C0">
            <w:pPr>
              <w:jc w:val="center"/>
              <w:rPr>
                <w:ins w:id="766" w:author="Liu xg" w:date="2021-06-12T20:54:00Z"/>
              </w:rPr>
            </w:pPr>
            <m:oMathPara>
              <m:oMath>
                <m:r>
                  <w:ins w:id="767" w:author="Liu xg" w:date="2021-06-12T20:54:00Z">
                    <w:rPr>
                      <w:rFonts w:ascii="Cambria Math" w:hAnsi="Cambria Math"/>
                    </w:rPr>
                    <m:t>2</m:t>
                  </w:ins>
                </m:r>
              </m:oMath>
            </m:oMathPara>
          </w:p>
        </w:tc>
        <w:tc>
          <w:tcPr>
            <w:tcW w:w="567" w:type="dxa"/>
            <w:tcBorders>
              <w:top w:val="nil"/>
              <w:left w:val="nil"/>
              <w:bottom w:val="nil"/>
              <w:right w:val="nil"/>
            </w:tcBorders>
          </w:tcPr>
          <w:p w14:paraId="7BF3E616" w14:textId="77777777" w:rsidR="003F0D33" w:rsidRDefault="003F0D33" w:rsidP="001F07C0">
            <w:pPr>
              <w:jc w:val="center"/>
              <w:rPr>
                <w:ins w:id="768" w:author="Liu xg" w:date="2021-06-12T20:54:00Z"/>
              </w:rPr>
            </w:pPr>
            <w:ins w:id="769" w:author="Liu xg" w:date="2021-06-12T20:54:00Z">
              <w:r>
                <w:t>10</w:t>
              </w:r>
            </w:ins>
          </w:p>
        </w:tc>
        <w:tc>
          <w:tcPr>
            <w:tcW w:w="1656" w:type="dxa"/>
            <w:tcBorders>
              <w:top w:val="nil"/>
              <w:left w:val="nil"/>
              <w:bottom w:val="nil"/>
              <w:right w:val="nil"/>
            </w:tcBorders>
          </w:tcPr>
          <w:p w14:paraId="56CECEA8" w14:textId="42C20E96" w:rsidR="003F0D33" w:rsidRDefault="003F0D33" w:rsidP="001F07C0">
            <w:pPr>
              <w:jc w:val="center"/>
              <w:rPr>
                <w:ins w:id="770" w:author="Liu xg" w:date="2021-06-12T20:54:00Z"/>
              </w:rPr>
            </w:pPr>
            <w:ins w:id="771" w:author="Liu xg" w:date="2021-06-12T20:54:00Z">
              <w:r>
                <w:rPr>
                  <w:rFonts w:hint="eastAsia"/>
                </w:rPr>
                <w:t>苹果区域</w:t>
              </w:r>
            </w:ins>
            <w:ins w:id="772" w:author="Liu xg" w:date="2021-06-12T23:04:00Z">
              <w:r w:rsidR="00344B8A">
                <w:rPr>
                  <w:rFonts w:hint="eastAsia"/>
                </w:rPr>
                <w:t xml:space="preserve"> </w:t>
              </w:r>
            </w:ins>
            <w:ins w:id="773" w:author="Liu xg" w:date="2021-06-12T20:54:00Z">
              <w:r>
                <w:rPr>
                  <w:rFonts w:hint="eastAsia"/>
                </w:rPr>
                <w:t>(</w:t>
              </w:r>
              <w:r>
                <w:t>-27)</w:t>
              </w:r>
            </w:ins>
          </w:p>
        </w:tc>
        <w:tc>
          <w:tcPr>
            <w:tcW w:w="236" w:type="dxa"/>
            <w:tcBorders>
              <w:top w:val="nil"/>
              <w:left w:val="nil"/>
              <w:bottom w:val="nil"/>
              <w:right w:val="nil"/>
            </w:tcBorders>
          </w:tcPr>
          <w:p w14:paraId="56DAD5D3" w14:textId="77777777" w:rsidR="003F0D33" w:rsidRDefault="003F0D33" w:rsidP="001F07C0">
            <w:pPr>
              <w:jc w:val="center"/>
              <w:rPr>
                <w:ins w:id="774" w:author="Liu xg" w:date="2021-06-12T20:54:00Z"/>
              </w:rPr>
            </w:pPr>
            <w:ins w:id="775" w:author="Liu xg" w:date="2021-06-12T20:54:00Z">
              <w:r>
                <w:rPr>
                  <w:rFonts w:hint="eastAsia"/>
                </w:rPr>
                <w:t>5</w:t>
              </w:r>
            </w:ins>
          </w:p>
        </w:tc>
        <w:tc>
          <w:tcPr>
            <w:tcW w:w="428" w:type="dxa"/>
            <w:tcBorders>
              <w:top w:val="nil"/>
              <w:left w:val="nil"/>
              <w:bottom w:val="nil"/>
              <w:right w:val="nil"/>
            </w:tcBorders>
          </w:tcPr>
          <w:p w14:paraId="2449F4D8" w14:textId="77777777" w:rsidR="003F0D33" w:rsidRDefault="003F0D33" w:rsidP="001F07C0">
            <w:pPr>
              <w:jc w:val="center"/>
              <w:rPr>
                <w:ins w:id="776" w:author="Liu xg" w:date="2021-06-12T20:54:00Z"/>
              </w:rPr>
            </w:pPr>
            <w:ins w:id="777" w:author="Liu xg" w:date="2021-06-12T20:54:00Z">
              <w:r>
                <w:rPr>
                  <w:rFonts w:hint="eastAsia"/>
                </w:rPr>
                <w:t>1</w:t>
              </w:r>
              <w:r>
                <w:t>0</w:t>
              </w:r>
            </w:ins>
          </w:p>
        </w:tc>
        <w:tc>
          <w:tcPr>
            <w:tcW w:w="383" w:type="dxa"/>
            <w:tcBorders>
              <w:top w:val="nil"/>
              <w:left w:val="nil"/>
              <w:bottom w:val="nil"/>
              <w:right w:val="nil"/>
            </w:tcBorders>
          </w:tcPr>
          <w:p w14:paraId="4442B93E" w14:textId="77777777" w:rsidR="003F0D33" w:rsidRDefault="003F0D33" w:rsidP="001F07C0">
            <w:pPr>
              <w:jc w:val="center"/>
              <w:rPr>
                <w:ins w:id="778" w:author="Liu xg" w:date="2021-06-12T20:54:00Z"/>
              </w:rPr>
            </w:pPr>
            <w:ins w:id="779" w:author="Liu xg" w:date="2021-06-12T20:54:00Z">
              <w:r>
                <w:rPr>
                  <w:rFonts w:hint="eastAsia"/>
                </w:rPr>
                <w:t>5</w:t>
              </w:r>
            </w:ins>
          </w:p>
        </w:tc>
      </w:tr>
      <w:tr w:rsidR="003F0D33" w14:paraId="649CE0B9" w14:textId="77777777" w:rsidTr="001F07C0">
        <w:trPr>
          <w:jc w:val="center"/>
          <w:ins w:id="780" w:author="Liu xg" w:date="2021-06-12T20:54:00Z"/>
        </w:trPr>
        <w:tc>
          <w:tcPr>
            <w:tcW w:w="1255" w:type="dxa"/>
            <w:tcBorders>
              <w:top w:val="nil"/>
              <w:left w:val="nil"/>
              <w:bottom w:val="nil"/>
              <w:right w:val="nil"/>
            </w:tcBorders>
          </w:tcPr>
          <w:p w14:paraId="1C314513" w14:textId="77777777" w:rsidR="003F0D33" w:rsidRDefault="003F0D33" w:rsidP="001F07C0">
            <w:pPr>
              <w:jc w:val="center"/>
              <w:rPr>
                <w:ins w:id="781" w:author="Liu xg" w:date="2021-06-12T20:54:00Z"/>
                <w:rFonts w:cs="Times New Roman"/>
              </w:rPr>
            </w:pPr>
            <m:oMathPara>
              <m:oMath>
                <m:r>
                  <w:ins w:id="782" w:author="Liu xg" w:date="2021-06-12T20:54:00Z">
                    <w:rPr>
                      <w:rFonts w:ascii="Cambria Math" w:hAnsi="Cambria Math"/>
                    </w:rPr>
                    <m:t>3</m:t>
                  </w:ins>
                </m:r>
              </m:oMath>
            </m:oMathPara>
          </w:p>
        </w:tc>
        <w:tc>
          <w:tcPr>
            <w:tcW w:w="567" w:type="dxa"/>
            <w:tcBorders>
              <w:top w:val="nil"/>
              <w:left w:val="nil"/>
              <w:bottom w:val="nil"/>
              <w:right w:val="nil"/>
            </w:tcBorders>
          </w:tcPr>
          <w:p w14:paraId="2933A240" w14:textId="77777777" w:rsidR="003F0D33" w:rsidRDefault="003F0D33" w:rsidP="001F07C0">
            <w:pPr>
              <w:jc w:val="center"/>
              <w:rPr>
                <w:ins w:id="783" w:author="Liu xg" w:date="2021-06-12T20:54:00Z"/>
              </w:rPr>
            </w:pPr>
            <w:ins w:id="784" w:author="Liu xg" w:date="2021-06-12T20:54:00Z">
              <w:r>
                <w:t>10</w:t>
              </w:r>
            </w:ins>
          </w:p>
        </w:tc>
        <w:tc>
          <w:tcPr>
            <w:tcW w:w="1656" w:type="dxa"/>
            <w:tcBorders>
              <w:top w:val="nil"/>
              <w:left w:val="nil"/>
              <w:bottom w:val="nil"/>
              <w:right w:val="nil"/>
            </w:tcBorders>
          </w:tcPr>
          <w:p w14:paraId="3CE43B81" w14:textId="2FB57B8F" w:rsidR="003F0D33" w:rsidRDefault="003D4384" w:rsidP="001F07C0">
            <w:pPr>
              <w:jc w:val="center"/>
              <w:rPr>
                <w:ins w:id="785" w:author="Liu xg" w:date="2021-06-12T20:54:00Z"/>
              </w:rPr>
            </w:pPr>
            <w:ins w:id="786" w:author="Liu xg" w:date="2021-06-12T23:32:00Z">
              <w:r>
                <w:rPr>
                  <w:rFonts w:hint="eastAsia"/>
                </w:rPr>
                <w:t>垃圾</w:t>
              </w:r>
            </w:ins>
            <w:ins w:id="787" w:author="Liu xg" w:date="2021-06-12T20:54:00Z">
              <w:r w:rsidR="003F0D33">
                <w:rPr>
                  <w:rFonts w:hint="eastAsia"/>
                </w:rPr>
                <w:t>区域</w:t>
              </w:r>
              <w:r w:rsidR="003F0D33">
                <w:rPr>
                  <w:rFonts w:hint="eastAsia"/>
                </w:rPr>
                <w:t>(</w:t>
              </w:r>
              <w:r w:rsidR="003F0D33">
                <w:t>95)</w:t>
              </w:r>
            </w:ins>
          </w:p>
        </w:tc>
        <w:tc>
          <w:tcPr>
            <w:tcW w:w="236" w:type="dxa"/>
            <w:tcBorders>
              <w:top w:val="nil"/>
              <w:left w:val="nil"/>
              <w:bottom w:val="nil"/>
              <w:right w:val="nil"/>
            </w:tcBorders>
          </w:tcPr>
          <w:p w14:paraId="1ACB9DEE" w14:textId="77777777" w:rsidR="003F0D33" w:rsidRDefault="003F0D33" w:rsidP="001F07C0">
            <w:pPr>
              <w:jc w:val="center"/>
              <w:rPr>
                <w:ins w:id="788" w:author="Liu xg" w:date="2021-06-12T20:54:00Z"/>
              </w:rPr>
            </w:pPr>
            <w:ins w:id="789" w:author="Liu xg" w:date="2021-06-12T20:54:00Z">
              <w:r>
                <w:rPr>
                  <w:rFonts w:hint="eastAsia"/>
                </w:rPr>
                <w:t>5</w:t>
              </w:r>
            </w:ins>
          </w:p>
        </w:tc>
        <w:tc>
          <w:tcPr>
            <w:tcW w:w="428" w:type="dxa"/>
            <w:tcBorders>
              <w:top w:val="nil"/>
              <w:left w:val="nil"/>
              <w:bottom w:val="nil"/>
              <w:right w:val="nil"/>
            </w:tcBorders>
          </w:tcPr>
          <w:p w14:paraId="107673AD" w14:textId="77777777" w:rsidR="003F0D33" w:rsidRDefault="003F0D33" w:rsidP="001F07C0">
            <w:pPr>
              <w:jc w:val="center"/>
              <w:rPr>
                <w:ins w:id="790" w:author="Liu xg" w:date="2021-06-12T20:54:00Z"/>
              </w:rPr>
            </w:pPr>
            <w:ins w:id="791" w:author="Liu xg" w:date="2021-06-12T20:54:00Z">
              <w:r>
                <w:rPr>
                  <w:rFonts w:hint="eastAsia"/>
                </w:rPr>
                <w:t>1</w:t>
              </w:r>
              <w:r>
                <w:t>0</w:t>
              </w:r>
            </w:ins>
          </w:p>
        </w:tc>
        <w:tc>
          <w:tcPr>
            <w:tcW w:w="383" w:type="dxa"/>
            <w:tcBorders>
              <w:top w:val="nil"/>
              <w:left w:val="nil"/>
              <w:bottom w:val="nil"/>
              <w:right w:val="nil"/>
            </w:tcBorders>
          </w:tcPr>
          <w:p w14:paraId="2B4080E0" w14:textId="77777777" w:rsidR="003F0D33" w:rsidRDefault="003F0D33" w:rsidP="001F07C0">
            <w:pPr>
              <w:jc w:val="center"/>
              <w:rPr>
                <w:ins w:id="792" w:author="Liu xg" w:date="2021-06-12T20:54:00Z"/>
              </w:rPr>
            </w:pPr>
            <w:ins w:id="793" w:author="Liu xg" w:date="2021-06-12T20:54:00Z">
              <w:r>
                <w:rPr>
                  <w:rFonts w:hint="eastAsia"/>
                </w:rPr>
                <w:t>5</w:t>
              </w:r>
            </w:ins>
          </w:p>
        </w:tc>
      </w:tr>
      <w:tr w:rsidR="003F0D33" w14:paraId="6F400854" w14:textId="77777777" w:rsidTr="001F07C0">
        <w:trPr>
          <w:jc w:val="center"/>
          <w:ins w:id="794" w:author="Liu xg" w:date="2021-06-12T20:54:00Z"/>
        </w:trPr>
        <w:tc>
          <w:tcPr>
            <w:tcW w:w="1255" w:type="dxa"/>
            <w:tcBorders>
              <w:top w:val="nil"/>
              <w:left w:val="nil"/>
              <w:bottom w:val="nil"/>
              <w:right w:val="nil"/>
            </w:tcBorders>
          </w:tcPr>
          <w:p w14:paraId="716600C1" w14:textId="77777777" w:rsidR="003F0D33" w:rsidRDefault="003F0D33" w:rsidP="001F07C0">
            <w:pPr>
              <w:jc w:val="center"/>
              <w:rPr>
                <w:ins w:id="795" w:author="Liu xg" w:date="2021-06-12T20:54:00Z"/>
                <w:rFonts w:cs="Times New Roman"/>
              </w:rPr>
            </w:pPr>
            <m:oMathPara>
              <m:oMath>
                <m:r>
                  <w:ins w:id="796" w:author="Liu xg" w:date="2021-06-12T20:54:00Z">
                    <w:rPr>
                      <w:rFonts w:ascii="Cambria Math" w:hAnsi="Cambria Math"/>
                    </w:rPr>
                    <m:t>4</m:t>
                  </w:ins>
                </m:r>
              </m:oMath>
            </m:oMathPara>
          </w:p>
        </w:tc>
        <w:tc>
          <w:tcPr>
            <w:tcW w:w="567" w:type="dxa"/>
            <w:tcBorders>
              <w:top w:val="nil"/>
              <w:left w:val="nil"/>
              <w:bottom w:val="nil"/>
              <w:right w:val="nil"/>
            </w:tcBorders>
          </w:tcPr>
          <w:p w14:paraId="7137ED5D" w14:textId="77777777" w:rsidR="003F0D33" w:rsidRDefault="003F0D33" w:rsidP="001F07C0">
            <w:pPr>
              <w:jc w:val="center"/>
              <w:rPr>
                <w:ins w:id="797" w:author="Liu xg" w:date="2021-06-12T20:54:00Z"/>
              </w:rPr>
            </w:pPr>
            <w:ins w:id="798" w:author="Liu xg" w:date="2021-06-12T20:54:00Z">
              <w:r>
                <w:t>80</w:t>
              </w:r>
            </w:ins>
          </w:p>
        </w:tc>
        <w:tc>
          <w:tcPr>
            <w:tcW w:w="1656" w:type="dxa"/>
            <w:tcBorders>
              <w:top w:val="nil"/>
              <w:left w:val="nil"/>
              <w:bottom w:val="nil"/>
              <w:right w:val="nil"/>
            </w:tcBorders>
          </w:tcPr>
          <w:p w14:paraId="0999EF5E" w14:textId="77777777" w:rsidR="003F0D33" w:rsidRDefault="003F0D33" w:rsidP="001F07C0">
            <w:pPr>
              <w:jc w:val="center"/>
              <w:rPr>
                <w:ins w:id="799" w:author="Liu xg" w:date="2021-06-12T20:54:00Z"/>
              </w:rPr>
            </w:pPr>
            <w:ins w:id="800" w:author="Liu xg" w:date="2021-06-12T20:54:00Z">
              <w:r>
                <w:rPr>
                  <w:rFonts w:hint="eastAsia"/>
                </w:rPr>
                <w:t>苹果区域</w:t>
              </w:r>
              <w:r>
                <w:rPr>
                  <w:rFonts w:hint="eastAsia"/>
                </w:rPr>
                <w:t>(</w:t>
              </w:r>
              <w:r>
                <w:t>-55)</w:t>
              </w:r>
            </w:ins>
          </w:p>
        </w:tc>
        <w:tc>
          <w:tcPr>
            <w:tcW w:w="236" w:type="dxa"/>
            <w:tcBorders>
              <w:top w:val="nil"/>
              <w:left w:val="nil"/>
              <w:bottom w:val="nil"/>
              <w:right w:val="nil"/>
            </w:tcBorders>
          </w:tcPr>
          <w:p w14:paraId="71808FE2" w14:textId="77777777" w:rsidR="003F0D33" w:rsidRDefault="003F0D33" w:rsidP="001F07C0">
            <w:pPr>
              <w:jc w:val="center"/>
              <w:rPr>
                <w:ins w:id="801" w:author="Liu xg" w:date="2021-06-12T20:54:00Z"/>
              </w:rPr>
            </w:pPr>
            <w:ins w:id="802" w:author="Liu xg" w:date="2021-06-12T20:54:00Z">
              <w:r>
                <w:rPr>
                  <w:rFonts w:hint="eastAsia"/>
                </w:rPr>
                <w:t>5</w:t>
              </w:r>
            </w:ins>
          </w:p>
        </w:tc>
        <w:tc>
          <w:tcPr>
            <w:tcW w:w="428" w:type="dxa"/>
            <w:tcBorders>
              <w:top w:val="nil"/>
              <w:left w:val="nil"/>
              <w:bottom w:val="nil"/>
              <w:right w:val="nil"/>
            </w:tcBorders>
          </w:tcPr>
          <w:p w14:paraId="6C1CCDC8" w14:textId="77777777" w:rsidR="003F0D33" w:rsidRDefault="003F0D33" w:rsidP="001F07C0">
            <w:pPr>
              <w:jc w:val="center"/>
              <w:rPr>
                <w:ins w:id="803" w:author="Liu xg" w:date="2021-06-12T20:54:00Z"/>
              </w:rPr>
            </w:pPr>
            <w:ins w:id="804" w:author="Liu xg" w:date="2021-06-12T20:54:00Z">
              <w:r>
                <w:rPr>
                  <w:rFonts w:hint="eastAsia"/>
                </w:rPr>
                <w:t>1</w:t>
              </w:r>
              <w:r>
                <w:t>0</w:t>
              </w:r>
            </w:ins>
          </w:p>
        </w:tc>
        <w:tc>
          <w:tcPr>
            <w:tcW w:w="383" w:type="dxa"/>
            <w:tcBorders>
              <w:top w:val="nil"/>
              <w:left w:val="nil"/>
              <w:bottom w:val="nil"/>
              <w:right w:val="nil"/>
            </w:tcBorders>
          </w:tcPr>
          <w:p w14:paraId="280F5516" w14:textId="77777777" w:rsidR="003F0D33" w:rsidRDefault="003F0D33" w:rsidP="001F07C0">
            <w:pPr>
              <w:jc w:val="center"/>
              <w:rPr>
                <w:ins w:id="805" w:author="Liu xg" w:date="2021-06-12T20:54:00Z"/>
              </w:rPr>
            </w:pPr>
            <w:ins w:id="806" w:author="Liu xg" w:date="2021-06-12T20:54:00Z">
              <w:r>
                <w:rPr>
                  <w:rFonts w:hint="eastAsia"/>
                </w:rPr>
                <w:t>5</w:t>
              </w:r>
            </w:ins>
          </w:p>
        </w:tc>
      </w:tr>
      <w:tr w:rsidR="003F0D33" w14:paraId="31D28028" w14:textId="77777777" w:rsidTr="001F07C0">
        <w:trPr>
          <w:jc w:val="center"/>
          <w:ins w:id="807" w:author="Liu xg" w:date="2021-06-12T20:54:00Z"/>
        </w:trPr>
        <w:tc>
          <w:tcPr>
            <w:tcW w:w="1255" w:type="dxa"/>
            <w:tcBorders>
              <w:top w:val="nil"/>
              <w:left w:val="nil"/>
              <w:bottom w:val="nil"/>
              <w:right w:val="nil"/>
            </w:tcBorders>
          </w:tcPr>
          <w:p w14:paraId="068C6878" w14:textId="77777777" w:rsidR="003F0D33" w:rsidRDefault="003F0D33" w:rsidP="001F07C0">
            <w:pPr>
              <w:jc w:val="center"/>
              <w:rPr>
                <w:ins w:id="808" w:author="Liu xg" w:date="2021-06-12T20:54:00Z"/>
                <w:rFonts w:cs="Times New Roman"/>
              </w:rPr>
            </w:pPr>
            <m:oMathPara>
              <m:oMath>
                <m:r>
                  <w:ins w:id="809" w:author="Liu xg" w:date="2021-06-12T20:54:00Z">
                    <w:rPr>
                      <w:rFonts w:ascii="Cambria Math" w:hAnsi="Cambria Math"/>
                    </w:rPr>
                    <m:t>5</m:t>
                  </w:ins>
                </m:r>
              </m:oMath>
            </m:oMathPara>
          </w:p>
        </w:tc>
        <w:tc>
          <w:tcPr>
            <w:tcW w:w="567" w:type="dxa"/>
            <w:tcBorders>
              <w:top w:val="nil"/>
              <w:left w:val="nil"/>
              <w:bottom w:val="nil"/>
              <w:right w:val="nil"/>
            </w:tcBorders>
          </w:tcPr>
          <w:p w14:paraId="53907113" w14:textId="77777777" w:rsidR="003F0D33" w:rsidRDefault="003F0D33" w:rsidP="001F07C0">
            <w:pPr>
              <w:jc w:val="center"/>
              <w:rPr>
                <w:ins w:id="810" w:author="Liu xg" w:date="2021-06-12T20:54:00Z"/>
              </w:rPr>
            </w:pPr>
            <w:ins w:id="811" w:author="Liu xg" w:date="2021-06-12T20:54:00Z">
              <w:r>
                <w:t>80</w:t>
              </w:r>
            </w:ins>
          </w:p>
        </w:tc>
        <w:tc>
          <w:tcPr>
            <w:tcW w:w="1656" w:type="dxa"/>
            <w:tcBorders>
              <w:top w:val="nil"/>
              <w:left w:val="nil"/>
              <w:bottom w:val="nil"/>
              <w:right w:val="nil"/>
            </w:tcBorders>
          </w:tcPr>
          <w:p w14:paraId="674EC98E" w14:textId="20EBE300" w:rsidR="003F0D33" w:rsidRDefault="003D4384" w:rsidP="001F07C0">
            <w:pPr>
              <w:jc w:val="center"/>
              <w:rPr>
                <w:ins w:id="812" w:author="Liu xg" w:date="2021-06-12T20:54:00Z"/>
              </w:rPr>
            </w:pPr>
            <w:ins w:id="813" w:author="Liu xg" w:date="2021-06-12T23:32:00Z">
              <w:r>
                <w:rPr>
                  <w:rFonts w:hint="eastAsia"/>
                </w:rPr>
                <w:t>垃圾</w:t>
              </w:r>
            </w:ins>
            <w:ins w:id="814" w:author="Liu xg" w:date="2021-06-12T20:54:00Z">
              <w:r w:rsidR="003F0D33">
                <w:rPr>
                  <w:rFonts w:hint="eastAsia"/>
                </w:rPr>
                <w:t>区域</w:t>
              </w:r>
              <w:r w:rsidR="003F0D33">
                <w:rPr>
                  <w:rFonts w:hint="eastAsia"/>
                </w:rPr>
                <w:t>(</w:t>
              </w:r>
              <w:r w:rsidR="003F0D33">
                <w:t>115)</w:t>
              </w:r>
            </w:ins>
          </w:p>
        </w:tc>
        <w:tc>
          <w:tcPr>
            <w:tcW w:w="236" w:type="dxa"/>
            <w:tcBorders>
              <w:top w:val="nil"/>
              <w:left w:val="nil"/>
              <w:bottom w:val="nil"/>
              <w:right w:val="nil"/>
            </w:tcBorders>
          </w:tcPr>
          <w:p w14:paraId="54973CC1" w14:textId="77777777" w:rsidR="003F0D33" w:rsidRDefault="003F0D33" w:rsidP="001F07C0">
            <w:pPr>
              <w:jc w:val="center"/>
              <w:rPr>
                <w:ins w:id="815" w:author="Liu xg" w:date="2021-06-12T20:54:00Z"/>
              </w:rPr>
            </w:pPr>
            <w:ins w:id="816" w:author="Liu xg" w:date="2021-06-12T20:54:00Z">
              <w:r>
                <w:rPr>
                  <w:rFonts w:hint="eastAsia"/>
                </w:rPr>
                <w:t>5</w:t>
              </w:r>
            </w:ins>
          </w:p>
        </w:tc>
        <w:tc>
          <w:tcPr>
            <w:tcW w:w="428" w:type="dxa"/>
            <w:tcBorders>
              <w:top w:val="nil"/>
              <w:left w:val="nil"/>
              <w:bottom w:val="nil"/>
              <w:right w:val="nil"/>
            </w:tcBorders>
          </w:tcPr>
          <w:p w14:paraId="49028EBB" w14:textId="77777777" w:rsidR="003F0D33" w:rsidRDefault="003F0D33" w:rsidP="001F07C0">
            <w:pPr>
              <w:jc w:val="center"/>
              <w:rPr>
                <w:ins w:id="817" w:author="Liu xg" w:date="2021-06-12T20:54:00Z"/>
              </w:rPr>
            </w:pPr>
            <w:ins w:id="818" w:author="Liu xg" w:date="2021-06-12T20:54:00Z">
              <w:r>
                <w:rPr>
                  <w:rFonts w:hint="eastAsia"/>
                </w:rPr>
                <w:t>1</w:t>
              </w:r>
              <w:r>
                <w:t>0</w:t>
              </w:r>
            </w:ins>
          </w:p>
        </w:tc>
        <w:tc>
          <w:tcPr>
            <w:tcW w:w="383" w:type="dxa"/>
            <w:tcBorders>
              <w:top w:val="nil"/>
              <w:left w:val="nil"/>
              <w:bottom w:val="nil"/>
              <w:right w:val="nil"/>
            </w:tcBorders>
          </w:tcPr>
          <w:p w14:paraId="022A74E1" w14:textId="77777777" w:rsidR="003F0D33" w:rsidRDefault="003F0D33" w:rsidP="001F07C0">
            <w:pPr>
              <w:jc w:val="center"/>
              <w:rPr>
                <w:ins w:id="819" w:author="Liu xg" w:date="2021-06-12T20:54:00Z"/>
              </w:rPr>
            </w:pPr>
            <w:ins w:id="820" w:author="Liu xg" w:date="2021-06-12T20:54:00Z">
              <w:r>
                <w:rPr>
                  <w:rFonts w:hint="eastAsia"/>
                </w:rPr>
                <w:t>5</w:t>
              </w:r>
            </w:ins>
          </w:p>
        </w:tc>
      </w:tr>
      <w:tr w:rsidR="003F0D33" w14:paraId="3EDC3405" w14:textId="77777777" w:rsidTr="001F07C0">
        <w:trPr>
          <w:jc w:val="center"/>
          <w:ins w:id="821" w:author="Liu xg" w:date="2021-06-12T20:54:00Z"/>
        </w:trPr>
        <w:tc>
          <w:tcPr>
            <w:tcW w:w="1255" w:type="dxa"/>
            <w:tcBorders>
              <w:top w:val="nil"/>
              <w:left w:val="nil"/>
              <w:right w:val="nil"/>
            </w:tcBorders>
          </w:tcPr>
          <w:p w14:paraId="738B3CA5" w14:textId="77777777" w:rsidR="003F0D33" w:rsidRDefault="003F0D33" w:rsidP="001F07C0">
            <w:pPr>
              <w:jc w:val="center"/>
              <w:rPr>
                <w:ins w:id="822" w:author="Liu xg" w:date="2021-06-12T20:54:00Z"/>
                <w:rFonts w:cs="Times New Roman"/>
              </w:rPr>
            </w:pPr>
            <m:oMathPara>
              <m:oMath>
                <m:r>
                  <w:ins w:id="823" w:author="Liu xg" w:date="2021-06-12T20:54:00Z">
                    <w:rPr>
                      <w:rFonts w:ascii="Cambria Math" w:hAnsi="Cambria Math"/>
                    </w:rPr>
                    <m:t>6</m:t>
                  </w:ins>
                </m:r>
              </m:oMath>
            </m:oMathPara>
          </w:p>
        </w:tc>
        <w:tc>
          <w:tcPr>
            <w:tcW w:w="567" w:type="dxa"/>
            <w:tcBorders>
              <w:top w:val="nil"/>
              <w:left w:val="nil"/>
              <w:right w:val="nil"/>
            </w:tcBorders>
          </w:tcPr>
          <w:p w14:paraId="3FA28D0A" w14:textId="77777777" w:rsidR="003F0D33" w:rsidRDefault="003F0D33" w:rsidP="001F07C0">
            <w:pPr>
              <w:jc w:val="center"/>
              <w:rPr>
                <w:ins w:id="824" w:author="Liu xg" w:date="2021-06-12T20:54:00Z"/>
              </w:rPr>
            </w:pPr>
            <w:ins w:id="825" w:author="Liu xg" w:date="2021-06-12T20:54:00Z">
              <w:r>
                <w:t>80</w:t>
              </w:r>
            </w:ins>
          </w:p>
        </w:tc>
        <w:tc>
          <w:tcPr>
            <w:tcW w:w="1656" w:type="dxa"/>
            <w:tcBorders>
              <w:top w:val="nil"/>
              <w:left w:val="nil"/>
              <w:right w:val="nil"/>
            </w:tcBorders>
          </w:tcPr>
          <w:p w14:paraId="5A097F4A" w14:textId="77777777" w:rsidR="003F0D33" w:rsidRDefault="003F0D33" w:rsidP="001F07C0">
            <w:pPr>
              <w:jc w:val="center"/>
              <w:rPr>
                <w:ins w:id="826" w:author="Liu xg" w:date="2021-06-12T20:54:00Z"/>
              </w:rPr>
            </w:pPr>
            <w:ins w:id="827" w:author="Liu xg" w:date="2021-06-12T20:54:00Z">
              <w:r>
                <w:rPr>
                  <w:rFonts w:hint="eastAsia"/>
                </w:rPr>
                <w:t>苹果区域</w:t>
              </w:r>
              <w:r>
                <w:rPr>
                  <w:rFonts w:hint="eastAsia"/>
                </w:rPr>
                <w:t>(</w:t>
              </w:r>
              <w:r>
                <w:t>-2)</w:t>
              </w:r>
            </w:ins>
          </w:p>
        </w:tc>
        <w:tc>
          <w:tcPr>
            <w:tcW w:w="236" w:type="dxa"/>
            <w:tcBorders>
              <w:top w:val="nil"/>
              <w:left w:val="nil"/>
              <w:right w:val="nil"/>
            </w:tcBorders>
          </w:tcPr>
          <w:p w14:paraId="39651EBD" w14:textId="77777777" w:rsidR="003F0D33" w:rsidRDefault="003F0D33" w:rsidP="001F07C0">
            <w:pPr>
              <w:jc w:val="center"/>
              <w:rPr>
                <w:ins w:id="828" w:author="Liu xg" w:date="2021-06-12T20:54:00Z"/>
              </w:rPr>
            </w:pPr>
            <w:ins w:id="829" w:author="Liu xg" w:date="2021-06-12T20:54:00Z">
              <w:r>
                <w:rPr>
                  <w:rFonts w:hint="eastAsia"/>
                </w:rPr>
                <w:t>5</w:t>
              </w:r>
            </w:ins>
          </w:p>
        </w:tc>
        <w:tc>
          <w:tcPr>
            <w:tcW w:w="428" w:type="dxa"/>
            <w:tcBorders>
              <w:top w:val="nil"/>
              <w:left w:val="nil"/>
              <w:right w:val="nil"/>
            </w:tcBorders>
          </w:tcPr>
          <w:p w14:paraId="7758FEDD" w14:textId="77777777" w:rsidR="003F0D33" w:rsidRDefault="003F0D33" w:rsidP="001F07C0">
            <w:pPr>
              <w:jc w:val="center"/>
              <w:rPr>
                <w:ins w:id="830" w:author="Liu xg" w:date="2021-06-12T20:54:00Z"/>
              </w:rPr>
            </w:pPr>
            <w:ins w:id="831" w:author="Liu xg" w:date="2021-06-12T20:54:00Z">
              <w:r>
                <w:rPr>
                  <w:rFonts w:hint="eastAsia"/>
                </w:rPr>
                <w:t>1</w:t>
              </w:r>
              <w:r>
                <w:t>0</w:t>
              </w:r>
            </w:ins>
          </w:p>
        </w:tc>
        <w:tc>
          <w:tcPr>
            <w:tcW w:w="383" w:type="dxa"/>
            <w:tcBorders>
              <w:top w:val="nil"/>
              <w:left w:val="nil"/>
              <w:right w:val="nil"/>
            </w:tcBorders>
          </w:tcPr>
          <w:p w14:paraId="2C366C0F" w14:textId="77777777" w:rsidR="003F0D33" w:rsidRDefault="003F0D33" w:rsidP="001F07C0">
            <w:pPr>
              <w:jc w:val="center"/>
              <w:rPr>
                <w:ins w:id="832" w:author="Liu xg" w:date="2021-06-12T20:54:00Z"/>
              </w:rPr>
            </w:pPr>
            <w:ins w:id="833" w:author="Liu xg" w:date="2021-06-12T20:54:00Z">
              <w:r>
                <w:rPr>
                  <w:rFonts w:hint="eastAsia"/>
                </w:rPr>
                <w:t>5</w:t>
              </w:r>
            </w:ins>
          </w:p>
        </w:tc>
      </w:tr>
    </w:tbl>
    <w:p w14:paraId="20C482FA" w14:textId="77777777" w:rsidR="003F0D33" w:rsidRDefault="003F0D33" w:rsidP="003F0D33">
      <w:pPr>
        <w:rPr>
          <w:ins w:id="834" w:author="Liu xg" w:date="2021-06-12T20:54:00Z"/>
        </w:rPr>
      </w:pPr>
    </w:p>
    <w:p w14:paraId="2DE17E86" w14:textId="77777777" w:rsidR="003F0D33" w:rsidRDefault="003F0D33" w:rsidP="003F0D33">
      <w:pPr>
        <w:jc w:val="center"/>
        <w:rPr>
          <w:ins w:id="835" w:author="Liu xg" w:date="2021-06-12T20:54:00Z"/>
        </w:rPr>
      </w:pPr>
      <w:ins w:id="836" w:author="Liu xg" w:date="2021-06-12T20:54:00Z">
        <w:r w:rsidRPr="00647F82">
          <w:rPr>
            <w:noProof/>
          </w:rPr>
          <w:drawing>
            <wp:inline distT="0" distB="0" distL="0" distR="0" wp14:anchorId="295091E2" wp14:editId="12F960BF">
              <wp:extent cx="4320000" cy="288000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ins>
    </w:p>
    <w:p w14:paraId="3EBF9C04" w14:textId="77777777" w:rsidR="003F0D33" w:rsidRDefault="003F0D33" w:rsidP="003F0D33">
      <w:pPr>
        <w:pStyle w:val="ac"/>
        <w:jc w:val="center"/>
        <w:rPr>
          <w:ins w:id="837" w:author="Liu xg" w:date="2021-06-12T20:54:00Z"/>
          <w:rFonts w:ascii="宋体" w:eastAsia="宋体" w:hAnsi="宋体"/>
        </w:rPr>
      </w:pPr>
      <w:ins w:id="838" w:author="Liu xg" w:date="2021-06-12T20:54:00Z">
        <w:r w:rsidRPr="00D8195E">
          <w:rPr>
            <w:rFonts w:ascii="宋体" w:eastAsia="宋体" w:hAnsi="宋体"/>
          </w:rPr>
          <w:t xml:space="preserve">图 </w:t>
        </w:r>
        <w:r>
          <w:rPr>
            <w:rFonts w:ascii="宋体" w:eastAsia="宋体" w:hAnsi="宋体"/>
          </w:rPr>
          <w:t>4</w:t>
        </w:r>
        <w:r w:rsidRPr="00D8195E">
          <w:rPr>
            <w:rFonts w:ascii="宋体" w:eastAsia="宋体" w:hAnsi="宋体"/>
          </w:rPr>
          <w:t>.</w:t>
        </w:r>
        <w:r w:rsidRPr="009C37BF">
          <w:rPr>
            <w:rFonts w:hint="eastAsia"/>
          </w:rPr>
          <w:t xml:space="preserve"> </w:t>
        </w:r>
        <w:r w:rsidRPr="009C37BF">
          <w:rPr>
            <w:rFonts w:ascii="Times New Roman" w:eastAsia="宋体" w:hAnsi="Times New Roman" w:cs="Times New Roman"/>
          </w:rPr>
          <w:t>Heterogeneous</w:t>
        </w:r>
        <w:r w:rsidRPr="009C37BF">
          <w:rPr>
            <w:rFonts w:ascii="宋体" w:eastAsia="宋体" w:hAnsi="宋体" w:hint="eastAsia"/>
          </w:rPr>
          <w:t>团体</w:t>
        </w:r>
        <w:r>
          <w:rPr>
            <w:rFonts w:ascii="宋体" w:eastAsia="宋体" w:hAnsi="宋体" w:hint="eastAsia"/>
          </w:rPr>
          <w:t>和随机初始位置团体的</w:t>
        </w:r>
        <w:r w:rsidRPr="00D8195E">
          <w:rPr>
            <w:rFonts w:ascii="宋体" w:eastAsia="宋体" w:hAnsi="宋体" w:hint="eastAsia"/>
          </w:rPr>
          <w:t>收益比较</w:t>
        </w:r>
      </w:ins>
    </w:p>
    <w:p w14:paraId="1BD12F3C" w14:textId="77777777" w:rsidR="00CE6B4B" w:rsidRDefault="003F0D33" w:rsidP="003F0D33">
      <w:pPr>
        <w:rPr>
          <w:ins w:id="839" w:author="Liu xg" w:date="2021-06-14T22:42:00Z"/>
        </w:rPr>
      </w:pPr>
      <w:ins w:id="840" w:author="Liu xg" w:date="2021-06-12T20:54:00Z">
        <w:r>
          <w:rPr>
            <w:rFonts w:hint="eastAsia"/>
          </w:rPr>
          <w:t>存在异质性的团体被放置在环境中的任意位置时，个体依然会通过探索去采集适合自己的资源。由于我们设计的多智能体强化学习模型学习率与个体当前收益和其目标收益有关，因此，即使目标收益较高的个体</w:t>
        </w:r>
      </w:ins>
      <w:ins w:id="841" w:author="Liu xg" w:date="2021-06-14T21:23:00Z">
        <w:r w:rsidR="00297BCE">
          <w:rPr>
            <w:rFonts w:hint="eastAsia"/>
          </w:rPr>
          <w:t>其初始位置</w:t>
        </w:r>
      </w:ins>
      <w:ins w:id="842" w:author="Liu xg" w:date="2021-06-12T20:54:00Z">
        <w:r>
          <w:rPr>
            <w:rFonts w:hint="eastAsia"/>
          </w:rPr>
          <w:t>在收益较低的区域</w:t>
        </w:r>
      </w:ins>
      <w:ins w:id="843" w:author="Liu xg" w:date="2021-06-14T21:23:00Z">
        <w:r w:rsidR="00297BCE">
          <w:rPr>
            <w:rFonts w:hint="eastAsia"/>
          </w:rPr>
          <w:t>时</w:t>
        </w:r>
      </w:ins>
      <w:ins w:id="844" w:author="Liu xg" w:date="2021-06-14T21:20:00Z">
        <w:r w:rsidR="00297BCE">
          <w:rPr>
            <w:rFonts w:hint="eastAsia"/>
          </w:rPr>
          <w:t>(</w:t>
        </w:r>
        <w:r w:rsidR="00297BCE">
          <w:t>Random location-3)</w:t>
        </w:r>
      </w:ins>
      <w:ins w:id="845" w:author="Liu xg" w:date="2021-06-12T20:54:00Z">
        <w:r>
          <w:rPr>
            <w:rFonts w:hint="eastAsia"/>
          </w:rPr>
          <w:t>，模型会促使他们扩大自己的探索范围获得更多的收益</w:t>
        </w:r>
      </w:ins>
      <w:ins w:id="846" w:author="Liu xg" w:date="2021-06-14T22:42:00Z">
        <w:r w:rsidR="00CE6B4B">
          <w:rPr>
            <w:rFonts w:hint="eastAsia"/>
          </w:rPr>
          <w:t>，而目标收益低的个体仍会保持在该区域。</w:t>
        </w:r>
      </w:ins>
    </w:p>
    <w:p w14:paraId="57D12E47" w14:textId="0AECDA65" w:rsidR="003F0D33" w:rsidRDefault="00CE6B4B" w:rsidP="003F0D33">
      <w:pPr>
        <w:rPr>
          <w:ins w:id="847" w:author="Liu xg" w:date="2021-06-14T21:12:00Z"/>
        </w:rPr>
      </w:pPr>
      <w:ins w:id="848" w:author="Liu xg" w:date="2021-06-14T22:42:00Z">
        <w:r>
          <w:rPr>
            <w:rFonts w:hint="eastAsia"/>
          </w:rPr>
          <w:t>但</w:t>
        </w:r>
      </w:ins>
      <w:ins w:id="849" w:author="Liu xg" w:date="2021-06-14T21:20:00Z">
        <w:r w:rsidR="00297BCE">
          <w:rPr>
            <w:rFonts w:hint="eastAsia"/>
          </w:rPr>
          <w:t>当目标收益</w:t>
        </w:r>
      </w:ins>
      <w:ins w:id="850" w:author="Liu xg" w:date="2021-06-14T21:21:00Z">
        <w:r w:rsidR="00297BCE">
          <w:rPr>
            <w:rFonts w:hint="eastAsia"/>
          </w:rPr>
          <w:t>低的个体最初始位置在高收益区域时</w:t>
        </w:r>
        <w:r w:rsidR="00297BCE">
          <w:rPr>
            <w:rFonts w:hint="eastAsia"/>
          </w:rPr>
          <w:t>(</w:t>
        </w:r>
        <w:r w:rsidR="00297BCE">
          <w:t>Random location-1)</w:t>
        </w:r>
        <w:r w:rsidR="00297BCE">
          <w:rPr>
            <w:rFonts w:hint="eastAsia"/>
          </w:rPr>
          <w:t>，</w:t>
        </w:r>
      </w:ins>
      <w:ins w:id="851" w:author="Liu xg" w:date="2021-06-14T21:23:00Z">
        <w:r w:rsidR="00297BCE">
          <w:rPr>
            <w:rFonts w:hint="eastAsia"/>
          </w:rPr>
          <w:t>模型会抑制个体一味地贪婪选择收益较高的苹果，同时促使他们通过探索仅去采集满足自身需求量的资源</w:t>
        </w:r>
      </w:ins>
      <w:ins w:id="852" w:author="Liu xg" w:date="2021-06-14T21:21:00Z">
        <w:r w:rsidR="00297BCE">
          <w:rPr>
            <w:rFonts w:hint="eastAsia"/>
          </w:rPr>
          <w:t>。</w:t>
        </w:r>
      </w:ins>
      <w:ins w:id="853" w:author="Liu xg" w:date="2021-06-14T21:19:00Z">
        <w:r w:rsidR="00297BCE">
          <w:rPr>
            <w:rFonts w:hint="eastAsia"/>
          </w:rPr>
          <w:t>相比初始位置与环境资源匹配</w:t>
        </w:r>
      </w:ins>
      <w:ins w:id="854" w:author="Liu xg" w:date="2021-06-12T20:54:00Z">
        <w:r w:rsidR="003F0D33">
          <w:rPr>
            <w:rFonts w:hint="eastAsia"/>
          </w:rPr>
          <w:t>的实验，他们</w:t>
        </w:r>
      </w:ins>
      <w:ins w:id="855" w:author="Liu xg" w:date="2021-06-13T15:04:00Z">
        <w:r w:rsidR="004369C7">
          <w:rPr>
            <w:rFonts w:hint="eastAsia"/>
          </w:rPr>
          <w:t>达到</w:t>
        </w:r>
      </w:ins>
      <w:ins w:id="856" w:author="Liu xg" w:date="2021-06-12T20:54:00Z">
        <w:r w:rsidR="003F0D33">
          <w:rPr>
            <w:rFonts w:hint="eastAsia"/>
          </w:rPr>
          <w:t>收益</w:t>
        </w:r>
      </w:ins>
      <w:ins w:id="857" w:author="Liu xg" w:date="2021-06-13T15:04:00Z">
        <w:r w:rsidR="004369C7">
          <w:rPr>
            <w:rFonts w:hint="eastAsia"/>
          </w:rPr>
          <w:t>优化点</w:t>
        </w:r>
      </w:ins>
      <w:ins w:id="858" w:author="Liu xg" w:date="2021-06-12T20:54:00Z">
        <w:r w:rsidR="003F0D33">
          <w:rPr>
            <w:rFonts w:hint="eastAsia"/>
          </w:rPr>
          <w:t>的时间因探索过程而被</w:t>
        </w:r>
      </w:ins>
      <w:ins w:id="859" w:author="Liu xg" w:date="2021-06-13T15:04:00Z">
        <w:r w:rsidR="004369C7">
          <w:rPr>
            <w:rFonts w:hint="eastAsia"/>
          </w:rPr>
          <w:t>滞后</w:t>
        </w:r>
      </w:ins>
      <w:ins w:id="860" w:author="Liu xg" w:date="2021-06-14T21:24:00Z">
        <w:r w:rsidR="00297BCE">
          <w:rPr>
            <w:rFonts w:hint="eastAsia"/>
          </w:rPr>
          <w:t>(</w:t>
        </w:r>
        <w:r w:rsidR="00297BCE">
          <w:rPr>
            <w:rFonts w:hint="eastAsia"/>
          </w:rPr>
          <w:t>如图</w:t>
        </w:r>
        <w:r w:rsidR="00297BCE">
          <w:rPr>
            <w:rFonts w:hint="eastAsia"/>
          </w:rPr>
          <w:t>4</w:t>
        </w:r>
        <w:r w:rsidR="00297BCE">
          <w:rPr>
            <w:rFonts w:hint="eastAsia"/>
          </w:rPr>
          <w:t>所示</w:t>
        </w:r>
        <w:r w:rsidR="00297BCE">
          <w:t>)</w:t>
        </w:r>
      </w:ins>
      <w:ins w:id="861" w:author="Liu xg" w:date="2021-06-12T20:54:00Z">
        <w:r w:rsidR="003F0D33">
          <w:rPr>
            <w:rFonts w:hint="eastAsia"/>
          </w:rPr>
          <w:t>。</w:t>
        </w:r>
      </w:ins>
    </w:p>
    <w:p w14:paraId="0EE9380E" w14:textId="77777777" w:rsidR="003F0D33" w:rsidRPr="00DF62B4" w:rsidRDefault="003F0D33" w:rsidP="003F0D33">
      <w:pPr>
        <w:jc w:val="center"/>
        <w:rPr>
          <w:ins w:id="862" w:author="Liu xg" w:date="2021-06-12T20:54:00Z"/>
        </w:rPr>
      </w:pPr>
      <w:ins w:id="863" w:author="Liu xg" w:date="2021-06-12T20:54:00Z">
        <w:r>
          <w:rPr>
            <w:rFonts w:hint="eastAsia"/>
            <w:noProof/>
          </w:rPr>
          <w:lastRenderedPageBreak/>
          <mc:AlternateContent>
            <mc:Choice Requires="wpc">
              <w:drawing>
                <wp:inline distT="0" distB="0" distL="0" distR="0" wp14:anchorId="04014A78" wp14:editId="40929138">
                  <wp:extent cx="4618355" cy="3515360"/>
                  <wp:effectExtent l="0" t="0" r="0" b="8890"/>
                  <wp:docPr id="6" name="画布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 name="文本框 9"/>
                          <wps:cNvSpPr txBox="1"/>
                          <wps:spPr>
                            <a:xfrm>
                              <a:off x="632120" y="1338240"/>
                              <a:ext cx="1019810" cy="325120"/>
                            </a:xfrm>
                            <a:prstGeom prst="rect">
                              <a:avLst/>
                            </a:prstGeom>
                            <a:solidFill>
                              <a:schemeClr val="lt1"/>
                            </a:solidFill>
                            <a:ln w="6350">
                              <a:noFill/>
                            </a:ln>
                          </wps:spPr>
                          <wps:txbx>
                            <w:txbxContent>
                              <w:p w14:paraId="41085DF2" w14:textId="77777777" w:rsidR="003F0D33" w:rsidRDefault="003F0D33" w:rsidP="003F0D33">
                                <w:pPr>
                                  <w:jc w:val="center"/>
                                  <w:rPr>
                                    <w:rFonts w:cs="Times New Roman"/>
                                    <w:sz w:val="15"/>
                                    <w:szCs w:val="15"/>
                                  </w:rPr>
                                </w:pPr>
                                <w:r>
                                  <w:rPr>
                                    <w:rFonts w:cs="Times New Roman"/>
                                    <w:sz w:val="15"/>
                                    <w:szCs w:val="15"/>
                                  </w:rPr>
                                  <w:t>Heterogeneous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图片 1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wps:wsp>
                          <wps:cNvPr id="21" name="文本框 9"/>
                          <wps:cNvSpPr txBox="1"/>
                          <wps:spPr>
                            <a:xfrm>
                              <a:off x="3065440" y="1343320"/>
                              <a:ext cx="1019175" cy="325120"/>
                            </a:xfrm>
                            <a:prstGeom prst="rect">
                              <a:avLst/>
                            </a:prstGeom>
                            <a:solidFill>
                              <a:schemeClr val="lt1"/>
                            </a:solidFill>
                            <a:ln w="6350">
                              <a:noFill/>
                            </a:ln>
                          </wps:spPr>
                          <wps:txbx>
                            <w:txbxContent>
                              <w:p w14:paraId="7908D9B6" w14:textId="77777777" w:rsidR="003F0D33" w:rsidRPr="00DC14AA" w:rsidRDefault="003F0D33" w:rsidP="003F0D33">
                                <w:pPr>
                                  <w:jc w:val="center"/>
                                  <w:rPr>
                                    <w:rFonts w:cs="Times New Roman"/>
                                    <w:sz w:val="15"/>
                                    <w:szCs w:val="15"/>
                                  </w:rPr>
                                </w:pPr>
                                <w:r w:rsidRPr="00DC14AA">
                                  <w:rPr>
                                    <w:sz w:val="15"/>
                                    <w:szCs w:val="15"/>
                                  </w:rPr>
                                  <w:t>Random location-1</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图片 20"/>
                            <pic:cNvPicPr preferRelativeResize="0">
                              <a:picLocks noChangeAspect="1"/>
                            </pic:cNvPicPr>
                          </pic:nvPicPr>
                          <pic:blipFill>
                            <a:blip r:embed="rId27"/>
                            <a:stretch>
                              <a:fillRect/>
                            </a:stretch>
                          </pic:blipFill>
                          <pic:spPr>
                            <a:xfrm>
                              <a:off x="2423160" y="0"/>
                              <a:ext cx="2160000" cy="1439640"/>
                            </a:xfrm>
                            <a:prstGeom prst="rect">
                              <a:avLst/>
                            </a:prstGeom>
                          </pic:spPr>
                        </pic:pic>
                        <wps:wsp>
                          <wps:cNvPr id="23" name="文本框 9"/>
                          <wps:cNvSpPr txBox="1"/>
                          <wps:spPr>
                            <a:xfrm>
                              <a:off x="561000" y="3190240"/>
                              <a:ext cx="1019175" cy="325120"/>
                            </a:xfrm>
                            <a:prstGeom prst="rect">
                              <a:avLst/>
                            </a:prstGeom>
                            <a:solidFill>
                              <a:schemeClr val="lt1"/>
                            </a:solidFill>
                            <a:ln w="6350">
                              <a:noFill/>
                            </a:ln>
                          </wps:spPr>
                          <wps:txbx>
                            <w:txbxContent>
                              <w:p w14:paraId="63952249" w14:textId="77777777" w:rsidR="003F0D33" w:rsidRDefault="003F0D33" w:rsidP="003F0D33">
                                <w:pPr>
                                  <w:jc w:val="center"/>
                                  <w:rPr>
                                    <w:rFonts w:cs="Times New Roman"/>
                                    <w:sz w:val="15"/>
                                    <w:szCs w:val="15"/>
                                  </w:rPr>
                                </w:pPr>
                                <w:r>
                                  <w:rPr>
                                    <w:rFonts w:cs="Times New Roman"/>
                                    <w:sz w:val="15"/>
                                    <w:szCs w:val="15"/>
                                  </w:rPr>
                                  <w:t>Random location-2</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图片 22"/>
                            <pic:cNvPicPr preferRelativeResize="0">
                              <a:picLocks noChangeAspect="1"/>
                            </pic:cNvPicPr>
                          </pic:nvPicPr>
                          <pic:blipFill>
                            <a:blip r:embed="rId28"/>
                            <a:stretch>
                              <a:fillRect/>
                            </a:stretch>
                          </pic:blipFill>
                          <pic:spPr>
                            <a:xfrm>
                              <a:off x="0" y="1838960"/>
                              <a:ext cx="2160000" cy="1439640"/>
                            </a:xfrm>
                            <a:prstGeom prst="rect">
                              <a:avLst/>
                            </a:prstGeom>
                          </pic:spPr>
                        </pic:pic>
                        <wps:wsp>
                          <wps:cNvPr id="26" name="文本框 9"/>
                          <wps:cNvSpPr txBox="1"/>
                          <wps:spPr>
                            <a:xfrm>
                              <a:off x="3075600" y="3190240"/>
                              <a:ext cx="1019175" cy="324485"/>
                            </a:xfrm>
                            <a:prstGeom prst="rect">
                              <a:avLst/>
                            </a:prstGeom>
                            <a:solidFill>
                              <a:schemeClr val="lt1"/>
                            </a:solidFill>
                            <a:ln w="6350">
                              <a:noFill/>
                            </a:ln>
                          </wps:spPr>
                          <wps:txbx>
                            <w:txbxContent>
                              <w:p w14:paraId="6B513E6E" w14:textId="77777777" w:rsidR="003F0D33" w:rsidRDefault="003F0D33" w:rsidP="003F0D33">
                                <w:pPr>
                                  <w:jc w:val="center"/>
                                  <w:rPr>
                                    <w:rFonts w:cs="Times New Roman"/>
                                    <w:sz w:val="15"/>
                                    <w:szCs w:val="15"/>
                                  </w:rPr>
                                </w:pPr>
                                <w:r>
                                  <w:rPr>
                                    <w:rFonts w:cs="Times New Roman"/>
                                    <w:sz w:val="15"/>
                                    <w:szCs w:val="15"/>
                                  </w:rPr>
                                  <w:t>Random location-3</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图片 25"/>
                            <pic:cNvPicPr preferRelativeResize="0">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430440" y="1846240"/>
                              <a:ext cx="2160000" cy="1440000"/>
                            </a:xfrm>
                            <a:prstGeom prst="rect">
                              <a:avLst/>
                            </a:prstGeom>
                            <a:noFill/>
                            <a:ln>
                              <a:noFill/>
                            </a:ln>
                          </pic:spPr>
                        </pic:pic>
                      </wpc:wpc>
                    </a:graphicData>
                  </a:graphic>
                </wp:inline>
              </w:drawing>
            </mc:Choice>
            <mc:Fallback>
              <w:pict>
                <v:group w14:anchorId="04014A78" id="画布 6" o:spid="_x0000_s1046" editas="canvas" style="width:363.65pt;height:276.8pt;mso-position-horizontal-relative:char;mso-position-vertical-relative:line" coordsize="46183,35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">
                  <v:shape id="_x0000_s1047" type="#_x0000_t75" style="position:absolute;width:46183;height:35153;visibility:visible;mso-wrap-style:square" filled="t">
                    <v:fill o:detectmouseclick="t"/>
                    <v:path o:connecttype="none"/>
                  </v:shape>
                  <v:shape id="文本框 9" o:spid="_x0000_s1048" type="#_x0000_t202" style="position:absolute;left:6321;top:13382;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41085DF2" w14:textId="77777777" w:rsidR="003F0D33" w:rsidRDefault="003F0D33" w:rsidP="003F0D33">
                          <w:pPr>
                            <w:jc w:val="center"/>
                            <w:rPr>
                              <w:rFonts w:cs="Times New Roman"/>
                              <w:sz w:val="15"/>
                              <w:szCs w:val="15"/>
                            </w:rPr>
                          </w:pPr>
                          <w:r>
                            <w:rPr>
                              <w:rFonts w:cs="Times New Roman"/>
                              <w:sz w:val="15"/>
                              <w:szCs w:val="15"/>
                            </w:rPr>
                            <w:t>Heterogeneous</w:t>
                          </w:r>
                        </w:p>
                      </w:txbxContent>
                    </v:textbox>
                  </v:shape>
                  <v:shape id="图片 15" o:spid="_x0000_s1049" type="#_x0000_t75" style="position:absolute;width:215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">
                    <v:imagedata r:id="rId30" o:title=""/>
                  </v:shape>
                  <v:shape id="文本框 9" o:spid="_x0000_s1050" type="#_x0000_t202" style="position:absolute;left:30654;top:13433;width:1019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7908D9B6" w14:textId="77777777" w:rsidR="003F0D33" w:rsidRPr="00DC14AA" w:rsidRDefault="003F0D33" w:rsidP="003F0D33">
                          <w:pPr>
                            <w:jc w:val="center"/>
                            <w:rPr>
                              <w:rFonts w:cs="Times New Roman"/>
                              <w:sz w:val="15"/>
                              <w:szCs w:val="15"/>
                            </w:rPr>
                          </w:pPr>
                          <w:r w:rsidRPr="00DC14AA">
                            <w:rPr>
                              <w:sz w:val="15"/>
                              <w:szCs w:val="15"/>
                            </w:rPr>
                            <w:t>Random location-1</w:t>
                          </w:r>
                        </w:p>
                      </w:txbxContent>
                    </v:textbox>
                  </v:shape>
                  <v:shape id="图片 20" o:spid="_x0000_s1051" type="#_x0000_t75" style="position:absolute;left:24231;width:21600;height:14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">
                    <v:imagedata r:id="rId31" o:title=""/>
                  </v:shape>
                  <v:shape id="文本框 9" o:spid="_x0000_s1052" type="#_x0000_t202" style="position:absolute;left:5610;top:31902;width:1019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63952249" w14:textId="77777777" w:rsidR="003F0D33" w:rsidRDefault="003F0D33" w:rsidP="003F0D33">
                          <w:pPr>
                            <w:jc w:val="center"/>
                            <w:rPr>
                              <w:rFonts w:cs="Times New Roman"/>
                              <w:sz w:val="15"/>
                              <w:szCs w:val="15"/>
                            </w:rPr>
                          </w:pPr>
                          <w:r>
                            <w:rPr>
                              <w:rFonts w:cs="Times New Roman"/>
                              <w:sz w:val="15"/>
                              <w:szCs w:val="15"/>
                            </w:rPr>
                            <w:t>Random location-2</w:t>
                          </w:r>
                        </w:p>
                      </w:txbxContent>
                    </v:textbox>
                  </v:shape>
                  <v:shape id="图片 22" o:spid="_x0000_s1053" type="#_x0000_t75" style="position:absolute;top:18389;width:21600;height:143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">
                    <v:imagedata r:id="rId32" o:title=""/>
                  </v:shape>
                  <v:shape id="文本框 9" o:spid="_x0000_s1054" type="#_x0000_t202" style="position:absolute;left:30756;top:31902;width:10191;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6B513E6E" w14:textId="77777777" w:rsidR="003F0D33" w:rsidRDefault="003F0D33" w:rsidP="003F0D33">
                          <w:pPr>
                            <w:jc w:val="center"/>
                            <w:rPr>
                              <w:rFonts w:cs="Times New Roman"/>
                              <w:sz w:val="15"/>
                              <w:szCs w:val="15"/>
                            </w:rPr>
                          </w:pPr>
                          <w:r>
                            <w:rPr>
                              <w:rFonts w:cs="Times New Roman"/>
                              <w:sz w:val="15"/>
                              <w:szCs w:val="15"/>
                            </w:rPr>
                            <w:t>Random location-3</w:t>
                          </w:r>
                        </w:p>
                      </w:txbxContent>
                    </v:textbox>
                  </v:shape>
                  <v:shape id="图片 25" o:spid="_x0000_s1055" type="#_x0000_t75" style="position:absolute;left:24304;top:18462;width:21600;height:144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">
                    <v:imagedata r:id="rId33" o:title=""/>
                  </v:shape>
                  <w10:anchorlock/>
                </v:group>
              </w:pict>
            </mc:Fallback>
          </mc:AlternateContent>
        </w:r>
      </w:ins>
    </w:p>
    <w:p w14:paraId="241837E5" w14:textId="77777777" w:rsidR="003F0D33" w:rsidRDefault="003F0D33" w:rsidP="003F0D33">
      <w:pPr>
        <w:pStyle w:val="ac"/>
        <w:jc w:val="center"/>
        <w:rPr>
          <w:ins w:id="864" w:author="Liu xg" w:date="2021-06-12T20:54:00Z"/>
          <w:rFonts w:ascii="宋体" w:eastAsia="宋体" w:hAnsi="宋体"/>
        </w:rPr>
      </w:pPr>
      <w:ins w:id="865" w:author="Liu xg" w:date="2021-06-12T20:54:00Z">
        <w:r w:rsidRPr="001C4E43">
          <w:rPr>
            <w:rFonts w:ascii="宋体" w:eastAsia="宋体" w:hAnsi="宋体" w:hint="eastAsia"/>
          </w:rPr>
          <w:t xml:space="preserve">图 </w:t>
        </w:r>
        <w:r>
          <w:rPr>
            <w:rFonts w:ascii="宋体" w:eastAsia="宋体" w:hAnsi="宋体"/>
          </w:rPr>
          <w:t>5</w:t>
        </w:r>
        <w:r w:rsidRPr="001C4E43">
          <w:rPr>
            <w:rFonts w:ascii="宋体" w:eastAsia="宋体" w:hAnsi="宋体" w:hint="eastAsia"/>
          </w:rPr>
          <w:t>.</w:t>
        </w:r>
        <w:r w:rsidRPr="001C4E43">
          <w:rPr>
            <w:rFonts w:ascii="宋体" w:eastAsia="宋体" w:hAnsi="宋体"/>
          </w:rPr>
          <w:t xml:space="preserve"> </w:t>
        </w:r>
        <w:r>
          <w:rPr>
            <w:rFonts w:ascii="宋体" w:eastAsia="宋体" w:hAnsi="宋体" w:hint="eastAsia"/>
          </w:rPr>
          <w:t>随机初始位置活动范围</w:t>
        </w:r>
      </w:ins>
    </w:p>
    <w:p w14:paraId="18C7E5C5" w14:textId="50C8AC47" w:rsidR="003F0D33" w:rsidRDefault="003F0D33" w:rsidP="003F0D33">
      <w:pPr>
        <w:rPr>
          <w:ins w:id="866" w:author="Liu xg" w:date="2021-06-12T20:55:00Z"/>
          <w:rFonts w:hint="eastAsia"/>
        </w:rPr>
      </w:pPr>
    </w:p>
    <w:p w14:paraId="5930BD3A" w14:textId="46F91F68" w:rsidR="00613A3F" w:rsidRPr="0018183C" w:rsidRDefault="00613A3F" w:rsidP="00613A3F">
      <w:pPr>
        <w:pStyle w:val="3"/>
        <w:rPr>
          <w:ins w:id="867" w:author="Liu xg" w:date="2021-06-12T20:55:00Z"/>
          <w:rFonts w:ascii="Times New Roman" w:eastAsia="宋体" w:hAnsi="Times New Roman"/>
        </w:rPr>
      </w:pPr>
      <w:ins w:id="868" w:author="Liu xg" w:date="2021-06-12T20:55:00Z">
        <w:r w:rsidRPr="0018183C">
          <w:rPr>
            <w:rFonts w:ascii="Times New Roman" w:eastAsia="宋体" w:hAnsi="Times New Roman"/>
          </w:rPr>
          <w:t>4.</w:t>
        </w:r>
        <w:r>
          <w:rPr>
            <w:rFonts w:ascii="Times New Roman" w:eastAsia="宋体" w:hAnsi="Times New Roman"/>
          </w:rPr>
          <w:t>3</w:t>
        </w:r>
        <w:r w:rsidRPr="0018183C">
          <w:rPr>
            <w:rFonts w:ascii="Times New Roman" w:eastAsia="宋体" w:hAnsi="Times New Roman"/>
          </w:rPr>
          <w:t xml:space="preserve"> </w:t>
        </w:r>
        <w:r>
          <w:rPr>
            <w:rFonts w:ascii="Times New Roman" w:eastAsia="宋体" w:hAnsi="Times New Roman" w:hint="eastAsia"/>
          </w:rPr>
          <w:t>阶段</w:t>
        </w:r>
      </w:ins>
      <w:ins w:id="869" w:author="Liu xg" w:date="2021-06-12T21:00:00Z">
        <w:r w:rsidR="00D97F75">
          <w:rPr>
            <w:rFonts w:ascii="Times New Roman" w:eastAsia="宋体" w:hAnsi="Times New Roman" w:hint="eastAsia"/>
          </w:rPr>
          <w:t>累积</w:t>
        </w:r>
      </w:ins>
      <w:ins w:id="870" w:author="Liu xg" w:date="2021-06-12T20:55:00Z">
        <w:r>
          <w:rPr>
            <w:rFonts w:ascii="Times New Roman" w:eastAsia="宋体" w:hAnsi="Times New Roman" w:hint="eastAsia"/>
          </w:rPr>
          <w:t>奖励</w:t>
        </w:r>
      </w:ins>
    </w:p>
    <w:p w14:paraId="2534E614" w14:textId="157A082F" w:rsidR="00D97F75" w:rsidRDefault="008D4A83" w:rsidP="008D4A83">
      <w:pPr>
        <w:rPr>
          <w:ins w:id="871" w:author="Liu xg" w:date="2021-06-12T21:00:00Z"/>
        </w:rPr>
      </w:pPr>
      <w:ins w:id="872" w:author="Liu xg" w:date="2021-06-12T20:56:00Z">
        <w:r>
          <w:rPr>
            <w:rFonts w:hint="eastAsia"/>
          </w:rPr>
          <w:t>本文多智能体的差异性</w:t>
        </w:r>
      </w:ins>
      <w:ins w:id="873" w:author="Liu xg" w:date="2021-06-12T20:57:00Z">
        <w:r>
          <w:rPr>
            <w:rFonts w:hint="eastAsia"/>
          </w:rPr>
          <w:t>的研究主要针对个体的目标收益，</w:t>
        </w:r>
      </w:ins>
      <w:ins w:id="874" w:author="Liu xg" w:date="2021-06-12T20:58:00Z">
        <w:r>
          <w:rPr>
            <w:rFonts w:hint="eastAsia"/>
          </w:rPr>
          <w:t>目标收益</w:t>
        </w:r>
      </w:ins>
      <m:oMath>
        <m:acc>
          <m:accPr>
            <m:ctrlPr>
              <w:ins w:id="875" w:author="Liu xg" w:date="2021-06-12T20:58:00Z">
                <w:rPr>
                  <w:rFonts w:ascii="Cambria Math" w:hAnsi="Cambria Math"/>
                  <w:i/>
                </w:rPr>
              </w:ins>
            </m:ctrlPr>
          </m:accPr>
          <m:e>
            <m:r>
              <w:ins w:id="876" w:author="Liu xg" w:date="2021-06-12T20:58:00Z">
                <w:rPr>
                  <w:rFonts w:ascii="Cambria Math" w:hAnsi="Cambria Math"/>
                </w:rPr>
                <m:t>R</m:t>
              </w:ins>
            </m:r>
          </m:e>
        </m:acc>
      </m:oMath>
      <w:ins w:id="877" w:author="Liu xg" w:date="2021-06-12T20:58:00Z">
        <w:r>
          <w:rPr>
            <w:rFonts w:hint="eastAsia"/>
          </w:rPr>
          <w:t>是一个固定值，每个智能体都有一个目标收益，它反映的是智能体的满足度。当目标收益较大时，智能体需要获得较多的累加收益才能满足。阶段</w:t>
        </w:r>
      </w:ins>
      <w:ins w:id="878" w:author="Liu xg" w:date="2021-06-12T21:00:00Z">
        <w:r w:rsidR="00D97F75">
          <w:rPr>
            <w:rFonts w:hint="eastAsia"/>
          </w:rPr>
          <w:t>累积</w:t>
        </w:r>
      </w:ins>
      <w:ins w:id="879" w:author="Liu xg" w:date="2021-06-12T20:58:00Z">
        <w:r>
          <w:rPr>
            <w:rFonts w:hint="eastAsia"/>
          </w:rPr>
          <w:t>收益</w:t>
        </w:r>
      </w:ins>
      <m:oMath>
        <m:acc>
          <m:accPr>
            <m:chr m:val="̃"/>
            <m:ctrlPr>
              <w:ins w:id="880" w:author="Liu xg" w:date="2021-06-12T20:58:00Z">
                <w:rPr>
                  <w:rFonts w:ascii="Cambria Math" w:hAnsi="Cambria Math"/>
                  <w:i/>
                </w:rPr>
              </w:ins>
            </m:ctrlPr>
          </m:accPr>
          <m:e>
            <m:r>
              <w:ins w:id="881" w:author="Liu xg" w:date="2021-06-12T20:58:00Z">
                <w:rPr>
                  <w:rFonts w:ascii="Cambria Math" w:hAnsi="Cambria Math"/>
                </w:rPr>
                <m:t>R</m:t>
              </w:ins>
            </m:r>
          </m:e>
        </m:acc>
      </m:oMath>
      <w:ins w:id="882" w:author="Liu xg" w:date="2021-06-12T20:58:00Z">
        <w:r>
          <w:rPr>
            <w:rFonts w:hint="eastAsia"/>
          </w:rPr>
          <w:t>是智能体在一段时间内的</w:t>
        </w:r>
      </w:ins>
      <w:ins w:id="883" w:author="Liu xg" w:date="2021-06-12T21:00:00Z">
        <w:r w:rsidR="00D97F75">
          <w:rPr>
            <w:rFonts w:hint="eastAsia"/>
          </w:rPr>
          <w:t>累积</w:t>
        </w:r>
      </w:ins>
      <w:ins w:id="884" w:author="Liu xg" w:date="2021-06-12T20:58:00Z">
        <w:r>
          <w:rPr>
            <w:rFonts w:hint="eastAsia"/>
          </w:rPr>
          <w:t>奖励值。</w:t>
        </w:r>
      </w:ins>
      <w:ins w:id="885" w:author="Liu xg" w:date="2021-06-12T21:00:00Z">
        <w:r w:rsidR="00D97F75">
          <w:rPr>
            <w:rFonts w:hint="eastAsia"/>
          </w:rPr>
          <w:t>阶段累积</w:t>
        </w:r>
      </w:ins>
      <w:ins w:id="886" w:author="Liu xg" w:date="2021-06-12T21:01:00Z">
        <w:r w:rsidR="00D97F75">
          <w:rPr>
            <w:rFonts w:hint="eastAsia"/>
          </w:rPr>
          <w:t>收益决定了智能体达到自身目标的程度，如果</w:t>
        </w:r>
      </w:ins>
      <w:ins w:id="887" w:author="Liu xg" w:date="2021-06-12T21:02:00Z">
        <w:r w:rsidR="00D97F75">
          <w:rPr>
            <w:rFonts w:hint="eastAsia"/>
          </w:rPr>
          <w:t>累计收益较长，即</w:t>
        </w:r>
      </w:ins>
      <w:ins w:id="888" w:author="Liu xg" w:date="2021-06-12T21:01:00Z">
        <w:r w:rsidR="00D97F75">
          <w:rPr>
            <w:rFonts w:hint="eastAsia"/>
          </w:rPr>
          <w:t>智能体过</w:t>
        </w:r>
      </w:ins>
      <w:ins w:id="889" w:author="Liu xg" w:date="2021-06-12T21:02:00Z">
        <w:r w:rsidR="00D97F75">
          <w:rPr>
            <w:rFonts w:hint="eastAsia"/>
          </w:rPr>
          <w:t>多</w:t>
        </w:r>
      </w:ins>
      <w:ins w:id="890" w:author="Liu xg" w:date="2021-06-12T21:01:00Z">
        <w:r w:rsidR="00D97F75">
          <w:rPr>
            <w:rFonts w:hint="eastAsia"/>
          </w:rPr>
          <w:t>得关注</w:t>
        </w:r>
      </w:ins>
      <w:ins w:id="891" w:author="Liu xg" w:date="2021-06-12T21:02:00Z">
        <w:r w:rsidR="00D97F75">
          <w:rPr>
            <w:rFonts w:hint="eastAsia"/>
          </w:rPr>
          <w:t>以前获得的收益就会导致其</w:t>
        </w:r>
        <w:r w:rsidR="00D97F75">
          <w:rPr>
            <w:rFonts w:hint="eastAsia"/>
          </w:rPr>
          <w:t>Exploration</w:t>
        </w:r>
        <w:r w:rsidR="00D97F75">
          <w:rPr>
            <w:rFonts w:hint="eastAsia"/>
          </w:rPr>
          <w:t>的能力下降</w:t>
        </w:r>
      </w:ins>
      <w:ins w:id="892" w:author="Liu xg" w:date="2021-06-12T21:04:00Z">
        <w:r w:rsidR="00D97F75">
          <w:rPr>
            <w:rFonts w:hint="eastAsia"/>
          </w:rPr>
          <w:t>。</w:t>
        </w:r>
      </w:ins>
    </w:p>
    <w:p w14:paraId="3D860313" w14:textId="4B03528C" w:rsidR="00613A3F" w:rsidRPr="008D4A83" w:rsidRDefault="00613A3F" w:rsidP="003F0D33">
      <w:pPr>
        <w:rPr>
          <w:ins w:id="893" w:author="Liu xg" w:date="2021-06-12T20:54:00Z"/>
          <w:rFonts w:hint="eastAsia"/>
        </w:rPr>
      </w:pPr>
    </w:p>
    <w:p w14:paraId="47C67A74" w14:textId="72FB892C" w:rsidR="003F0D33" w:rsidRPr="0018183C" w:rsidRDefault="003F0D33" w:rsidP="003F0D33">
      <w:pPr>
        <w:pStyle w:val="3"/>
        <w:rPr>
          <w:ins w:id="894" w:author="Liu xg" w:date="2021-06-12T20:54:00Z"/>
          <w:rFonts w:ascii="Times New Roman" w:eastAsia="宋体" w:hAnsi="Times New Roman"/>
        </w:rPr>
      </w:pPr>
      <w:ins w:id="895" w:author="Liu xg" w:date="2021-06-12T20:54:00Z">
        <w:r w:rsidRPr="0018183C">
          <w:rPr>
            <w:rFonts w:ascii="Times New Roman" w:eastAsia="宋体" w:hAnsi="Times New Roman"/>
          </w:rPr>
          <w:t>4.</w:t>
        </w:r>
      </w:ins>
      <w:ins w:id="896" w:author="Liu xg" w:date="2021-06-12T20:55:00Z">
        <w:r w:rsidR="00613A3F">
          <w:rPr>
            <w:rFonts w:ascii="Times New Roman" w:eastAsia="宋体" w:hAnsi="Times New Roman"/>
          </w:rPr>
          <w:t>4</w:t>
        </w:r>
      </w:ins>
      <w:ins w:id="897" w:author="Liu xg" w:date="2021-06-12T20:54:00Z">
        <w:r w:rsidRPr="0018183C">
          <w:rPr>
            <w:rFonts w:ascii="Times New Roman" w:eastAsia="宋体" w:hAnsi="Times New Roman"/>
          </w:rPr>
          <w:t xml:space="preserve"> </w:t>
        </w:r>
        <w:r>
          <w:rPr>
            <w:rFonts w:ascii="Times New Roman" w:eastAsia="宋体" w:hAnsi="Times New Roman" w:hint="eastAsia"/>
          </w:rPr>
          <w:t>动态变化的学习率</w:t>
        </w:r>
      </w:ins>
    </w:p>
    <w:p w14:paraId="24547D59" w14:textId="0C821BF0" w:rsidR="003F0D33" w:rsidRDefault="003F0D33" w:rsidP="003F0D33">
      <w:pPr>
        <w:rPr>
          <w:ins w:id="898" w:author="Liu xg" w:date="2021-06-12T20:55:00Z"/>
          <w:rFonts w:ascii="宋体" w:hAnsi="宋体"/>
        </w:rPr>
      </w:pPr>
      <w:ins w:id="899" w:author="Liu xg" w:date="2021-06-12T20:54:00Z">
        <w:r w:rsidRPr="00DB209F">
          <w:rPr>
            <w:rFonts w:hint="eastAsia"/>
          </w:rPr>
          <w:t>我们考虑通过智能体的</w:t>
        </w:r>
        <w:r w:rsidRPr="0018183C">
          <w:rPr>
            <w:rFonts w:hint="eastAsia"/>
          </w:rPr>
          <w:t>阶段</w:t>
        </w:r>
      </w:ins>
      <w:ins w:id="900" w:author="Liu xg" w:date="2021-06-12T21:00:00Z">
        <w:r w:rsidR="00D97F75">
          <w:rPr>
            <w:rFonts w:hint="eastAsia"/>
          </w:rPr>
          <w:t>累积</w:t>
        </w:r>
      </w:ins>
      <w:ins w:id="901" w:author="Liu xg" w:date="2021-06-12T20:54:00Z">
        <w:r w:rsidRPr="0018183C">
          <w:rPr>
            <w:rFonts w:hint="eastAsia"/>
          </w:rPr>
          <w:t>收益和目标收益来定义学习率</w:t>
        </w:r>
        <w:r>
          <w:rPr>
            <w:rFonts w:hint="eastAsia"/>
          </w:rPr>
          <w:t>的</w:t>
        </w:r>
        <w:r w:rsidRPr="0018183C">
          <w:rPr>
            <w:rFonts w:hint="eastAsia"/>
          </w:rPr>
          <w:t>反应</w:t>
        </w:r>
        <w:r>
          <w:rPr>
            <w:rFonts w:hint="eastAsia"/>
          </w:rPr>
          <w:t>了</w:t>
        </w:r>
        <w:r w:rsidRPr="0018183C">
          <w:rPr>
            <w:rFonts w:hint="eastAsia"/>
          </w:rPr>
          <w:t>环境变化对智能体策略的影响</w:t>
        </w:r>
        <w:r>
          <w:rPr>
            <w:rFonts w:hint="eastAsia"/>
          </w:rPr>
          <w:t>。本节实验我们使用学习率根据阶段</w:t>
        </w:r>
      </w:ins>
      <w:ins w:id="902" w:author="Liu xg" w:date="2021-06-12T21:00:00Z">
        <w:r w:rsidR="00D97F75">
          <w:rPr>
            <w:rFonts w:hint="eastAsia"/>
          </w:rPr>
          <w:t>累积</w:t>
        </w:r>
      </w:ins>
      <w:ins w:id="903" w:author="Liu xg" w:date="2021-06-12T20:54:00Z">
        <w:r>
          <w:rPr>
            <w:rFonts w:hint="eastAsia"/>
          </w:rPr>
          <w:t>收益动态变化的</w:t>
        </w:r>
        <w:r w:rsidRPr="009C37BF">
          <w:rPr>
            <w:rFonts w:cs="Times New Roman"/>
          </w:rPr>
          <w:t>Heterogeneous</w:t>
        </w:r>
        <w:r w:rsidRPr="009C37BF">
          <w:rPr>
            <w:rFonts w:ascii="宋体" w:hAnsi="宋体" w:hint="eastAsia"/>
          </w:rPr>
          <w:t>团体</w:t>
        </w:r>
        <w:r>
          <w:rPr>
            <w:rFonts w:ascii="宋体" w:hAnsi="宋体" w:hint="eastAsia"/>
          </w:rPr>
          <w:t>和固定学习率的团体进行了对比实验，证明了我们的方法对异质性团体的分工合作形成是有效的。如图</w:t>
        </w:r>
        <w:r>
          <w:rPr>
            <w:rFonts w:ascii="宋体" w:hAnsi="宋体"/>
          </w:rPr>
          <w:t>6</w:t>
        </w:r>
        <w:r>
          <w:rPr>
            <w:rFonts w:ascii="宋体" w:hAnsi="宋体" w:hint="eastAsia"/>
          </w:rPr>
          <w:t>所示</w:t>
        </w:r>
        <w:r w:rsidRPr="009C37BF">
          <w:rPr>
            <w:rFonts w:cs="Times New Roman"/>
          </w:rPr>
          <w:t>Heterogeneous</w:t>
        </w:r>
        <w:r w:rsidRPr="009C37BF">
          <w:rPr>
            <w:rFonts w:ascii="宋体" w:hAnsi="宋体" w:hint="eastAsia"/>
          </w:rPr>
          <w:t>团体</w:t>
        </w:r>
        <w:r>
          <w:rPr>
            <w:rFonts w:ascii="宋体" w:hAnsi="宋体" w:hint="eastAsia"/>
          </w:rPr>
          <w:t>和固定学习率团体的</w:t>
        </w:r>
        <w:r w:rsidRPr="00D8195E">
          <w:rPr>
            <w:rFonts w:ascii="宋体" w:hAnsi="宋体" w:hint="eastAsia"/>
          </w:rPr>
          <w:t>收益比较</w:t>
        </w:r>
        <w:r>
          <w:rPr>
            <w:rFonts w:ascii="宋体" w:hAnsi="宋体" w:hint="eastAsia"/>
          </w:rPr>
          <w:t>，我们的方法所获得的集体收益要远大于固定学习率的收益，说明动态变化的学习率可以促使异质性的团体形成有效的合作，能保证环境资源的稳定增长的同时获得较高的集体收益。</w:t>
        </w:r>
      </w:ins>
    </w:p>
    <w:p w14:paraId="3F99EFA3" w14:textId="77777777" w:rsidR="00613A3F" w:rsidRDefault="00613A3F" w:rsidP="003F0D33">
      <w:pPr>
        <w:rPr>
          <w:ins w:id="904" w:author="Liu xg" w:date="2021-06-12T20:54:00Z"/>
          <w:rFonts w:ascii="宋体" w:hAnsi="宋体" w:hint="eastAsia"/>
        </w:rPr>
      </w:pPr>
    </w:p>
    <w:p w14:paraId="1C208BF3" w14:textId="77777777" w:rsidR="00613A3F" w:rsidRDefault="00613A3F" w:rsidP="00613A3F">
      <w:pPr>
        <w:jc w:val="center"/>
        <w:rPr>
          <w:ins w:id="905" w:author="Liu xg" w:date="2021-06-12T20:55:00Z"/>
        </w:rPr>
      </w:pPr>
      <w:ins w:id="906" w:author="Liu xg" w:date="2021-06-12T20:55:00Z">
        <w:r>
          <w:rPr>
            <w:rFonts w:hint="eastAsia"/>
          </w:rPr>
          <w:t>表</w:t>
        </w:r>
        <w:r>
          <w:t xml:space="preserve">7 </w:t>
        </w:r>
        <w:r w:rsidRPr="009C37BF">
          <w:rPr>
            <w:rFonts w:cs="Times New Roman"/>
          </w:rPr>
          <w:t>Heterogeneous</w:t>
        </w:r>
        <w:r w:rsidRPr="009C37BF">
          <w:rPr>
            <w:rFonts w:ascii="宋体" w:hAnsi="宋体" w:hint="eastAsia"/>
          </w:rPr>
          <w:t>团体</w:t>
        </w:r>
        <w:r>
          <w:rPr>
            <w:rFonts w:ascii="宋体" w:hAnsi="宋体" w:hint="eastAsia"/>
          </w:rPr>
          <w:t>与固定学习率的参数对比</w:t>
        </w:r>
      </w:ins>
    </w:p>
    <w:tbl>
      <w:tblPr>
        <w:tblStyle w:val="a3"/>
        <w:tblW w:w="8169" w:type="dxa"/>
        <w:jc w:val="center"/>
        <w:tblLayout w:type="fixed"/>
        <w:tblLook w:val="04A0" w:firstRow="1" w:lastRow="0" w:firstColumn="1" w:lastColumn="0" w:noHBand="0" w:noVBand="1"/>
      </w:tblPr>
      <w:tblGrid>
        <w:gridCol w:w="2128"/>
        <w:gridCol w:w="1032"/>
        <w:gridCol w:w="607"/>
        <w:gridCol w:w="1236"/>
        <w:gridCol w:w="369"/>
        <w:gridCol w:w="435"/>
        <w:gridCol w:w="534"/>
        <w:gridCol w:w="1828"/>
      </w:tblGrid>
      <w:tr w:rsidR="00613A3F" w14:paraId="58829ABD" w14:textId="77777777" w:rsidTr="001F07C0">
        <w:trPr>
          <w:trHeight w:val="353"/>
          <w:jc w:val="center"/>
          <w:ins w:id="907" w:author="Liu xg" w:date="2021-06-12T20:55:00Z"/>
        </w:trPr>
        <w:tc>
          <w:tcPr>
            <w:tcW w:w="2128" w:type="dxa"/>
            <w:tcBorders>
              <w:top w:val="single" w:sz="8" w:space="0" w:color="auto"/>
              <w:left w:val="nil"/>
              <w:bottom w:val="single" w:sz="8" w:space="0" w:color="auto"/>
              <w:right w:val="nil"/>
            </w:tcBorders>
            <w:vAlign w:val="center"/>
          </w:tcPr>
          <w:p w14:paraId="27A5ACCA" w14:textId="77777777" w:rsidR="00613A3F" w:rsidRDefault="00613A3F" w:rsidP="001F07C0">
            <w:pPr>
              <w:jc w:val="center"/>
              <w:rPr>
                <w:ins w:id="908" w:author="Liu xg" w:date="2021-06-12T20:55:00Z"/>
                <w:rFonts w:cs="Times New Roman"/>
              </w:rPr>
            </w:pPr>
          </w:p>
        </w:tc>
        <w:tc>
          <w:tcPr>
            <w:tcW w:w="1032" w:type="dxa"/>
            <w:tcBorders>
              <w:top w:val="single" w:sz="8" w:space="0" w:color="auto"/>
              <w:left w:val="nil"/>
              <w:bottom w:val="single" w:sz="8" w:space="0" w:color="auto"/>
              <w:right w:val="nil"/>
            </w:tcBorders>
            <w:vAlign w:val="center"/>
          </w:tcPr>
          <w:p w14:paraId="19E28E1D" w14:textId="77777777" w:rsidR="00613A3F" w:rsidRPr="00E6710D" w:rsidRDefault="00613A3F" w:rsidP="001F07C0">
            <w:pPr>
              <w:jc w:val="center"/>
              <w:rPr>
                <w:ins w:id="909" w:author="Liu xg" w:date="2021-06-12T20:55:00Z"/>
                <w:i/>
              </w:rPr>
            </w:pPr>
            <m:oMathPara>
              <m:oMath>
                <m:r>
                  <w:ins w:id="910" w:author="Liu xg" w:date="2021-06-12T20:55:00Z">
                    <w:rPr>
                      <w:rFonts w:ascii="Cambria Math" w:hAnsi="Cambria Math"/>
                    </w:rPr>
                    <m:t>A</m:t>
                  </w:ins>
                </m:r>
                <m:r>
                  <w:ins w:id="911" w:author="Liu xg" w:date="2021-06-12T20:55:00Z">
                    <w:rPr>
                      <w:rFonts w:ascii="Cambria Math" w:hAnsi="Cambria Math" w:hint="eastAsia"/>
                    </w:rPr>
                    <m:t>gen</m:t>
                  </w:ins>
                </m:r>
                <m:sSub>
                  <m:sSubPr>
                    <m:ctrlPr>
                      <w:ins w:id="912" w:author="Liu xg" w:date="2021-06-12T20:55:00Z">
                        <w:rPr>
                          <w:rFonts w:ascii="Cambria Math" w:hAnsi="Cambria Math"/>
                          <w:i/>
                        </w:rPr>
                      </w:ins>
                    </m:ctrlPr>
                  </m:sSubPr>
                  <m:e>
                    <m:r>
                      <w:ins w:id="913" w:author="Liu xg" w:date="2021-06-12T20:55:00Z">
                        <w:rPr>
                          <w:rFonts w:ascii="Cambria Math" w:hAnsi="Cambria Math" w:hint="eastAsia"/>
                        </w:rPr>
                        <m:t>t</m:t>
                      </w:ins>
                    </m:r>
                    <m:ctrlPr>
                      <w:ins w:id="914" w:author="Liu xg" w:date="2021-06-12T20:55:00Z">
                        <w:rPr>
                          <w:rFonts w:ascii="Cambria Math" w:hAnsi="Cambria Math" w:hint="eastAsia"/>
                          <w:i/>
                        </w:rPr>
                      </w:ins>
                    </m:ctrlPr>
                  </m:e>
                  <m:sub>
                    <m:r>
                      <w:ins w:id="915" w:author="Liu xg" w:date="2021-06-12T20:55:00Z">
                        <w:rPr>
                          <w:rFonts w:ascii="Cambria Math" w:hAnsi="Cambria Math" w:hint="eastAsia"/>
                        </w:rPr>
                        <m:t>i</m:t>
                      </w:ins>
                    </m:r>
                  </m:sub>
                </m:sSub>
              </m:oMath>
            </m:oMathPara>
          </w:p>
        </w:tc>
        <w:tc>
          <w:tcPr>
            <w:tcW w:w="607" w:type="dxa"/>
            <w:tcBorders>
              <w:top w:val="single" w:sz="8" w:space="0" w:color="auto"/>
              <w:left w:val="nil"/>
              <w:bottom w:val="single" w:sz="8" w:space="0" w:color="auto"/>
              <w:right w:val="nil"/>
            </w:tcBorders>
            <w:vAlign w:val="center"/>
          </w:tcPr>
          <w:p w14:paraId="2372A203" w14:textId="77777777" w:rsidR="00613A3F" w:rsidRPr="000C4767" w:rsidRDefault="00613A3F" w:rsidP="001F07C0">
            <w:pPr>
              <w:jc w:val="center"/>
              <w:rPr>
                <w:ins w:id="916" w:author="Liu xg" w:date="2021-06-12T20:55:00Z"/>
                <w:b/>
                <w:bCs/>
                <w:i/>
              </w:rPr>
            </w:pPr>
            <m:oMathPara>
              <m:oMath>
                <m:sSup>
                  <m:sSupPr>
                    <m:ctrlPr>
                      <w:ins w:id="917" w:author="Liu xg" w:date="2021-06-12T20:55:00Z">
                        <w:rPr>
                          <w:rFonts w:ascii="Cambria Math" w:hAnsi="Cambria Math"/>
                          <w:b/>
                          <w:bCs/>
                          <w:i/>
                        </w:rPr>
                      </w:ins>
                    </m:ctrlPr>
                  </m:sSupPr>
                  <m:e>
                    <m:acc>
                      <m:accPr>
                        <m:ctrlPr>
                          <w:ins w:id="918" w:author="Liu xg" w:date="2021-06-12T20:55:00Z">
                            <w:rPr>
                              <w:rFonts w:ascii="Cambria Math" w:hAnsi="Cambria Math"/>
                              <w:b/>
                              <w:bCs/>
                              <w:i/>
                            </w:rPr>
                          </w:ins>
                        </m:ctrlPr>
                      </m:accPr>
                      <m:e>
                        <m:r>
                          <w:ins w:id="919" w:author="Liu xg" w:date="2021-06-12T20:55:00Z">
                            <m:rPr>
                              <m:sty m:val="bi"/>
                            </m:rPr>
                            <w:rPr>
                              <w:rFonts w:ascii="Cambria Math" w:hAnsi="Cambria Math"/>
                            </w:rPr>
                            <m:t>R</m:t>
                          </w:ins>
                        </m:r>
                      </m:e>
                    </m:acc>
                  </m:e>
                  <m:sup>
                    <m:r>
                      <w:ins w:id="920" w:author="Liu xg" w:date="2021-06-12T20:55:00Z">
                        <m:rPr>
                          <m:sty m:val="bi"/>
                        </m:rPr>
                        <w:rPr>
                          <w:rFonts w:ascii="Cambria Math" w:hAnsi="Cambria Math"/>
                        </w:rPr>
                        <m:t>i</m:t>
                      </w:ins>
                    </m:r>
                  </m:sup>
                </m:sSup>
              </m:oMath>
            </m:oMathPara>
          </w:p>
        </w:tc>
        <w:tc>
          <w:tcPr>
            <w:tcW w:w="1236" w:type="dxa"/>
            <w:tcBorders>
              <w:top w:val="single" w:sz="8" w:space="0" w:color="auto"/>
              <w:left w:val="nil"/>
              <w:bottom w:val="single" w:sz="8" w:space="0" w:color="auto"/>
              <w:right w:val="nil"/>
            </w:tcBorders>
            <w:vAlign w:val="center"/>
          </w:tcPr>
          <w:p w14:paraId="7FBE1EC2" w14:textId="77777777" w:rsidR="00613A3F" w:rsidRPr="000C4767" w:rsidRDefault="00613A3F" w:rsidP="001F07C0">
            <w:pPr>
              <w:jc w:val="center"/>
              <w:rPr>
                <w:ins w:id="921" w:author="Liu xg" w:date="2021-06-12T20:55:00Z"/>
                <w:i/>
              </w:rPr>
            </w:pPr>
            <m:oMathPara>
              <m:oMath>
                <m:sSup>
                  <m:sSupPr>
                    <m:ctrlPr>
                      <w:ins w:id="922" w:author="Liu xg" w:date="2021-06-12T20:55:00Z">
                        <w:rPr>
                          <w:rFonts w:ascii="Cambria Math" w:hAnsi="Cambria Math"/>
                          <w:i/>
                        </w:rPr>
                      </w:ins>
                    </m:ctrlPr>
                  </m:sSupPr>
                  <m:e>
                    <m:r>
                      <w:ins w:id="923" w:author="Liu xg" w:date="2021-06-12T20:55:00Z">
                        <w:rPr>
                          <w:rFonts w:ascii="Cambria Math" w:hAnsi="Cambria Math"/>
                        </w:rPr>
                        <m:t>M</m:t>
                      </w:ins>
                    </m:r>
                  </m:e>
                  <m:sup>
                    <m:r>
                      <w:ins w:id="924" w:author="Liu xg" w:date="2021-06-12T20:55:00Z">
                        <w:rPr>
                          <w:rFonts w:ascii="Cambria Math" w:hAnsi="Cambria Math"/>
                        </w:rPr>
                        <m:t>i</m:t>
                      </w:ins>
                    </m:r>
                  </m:sup>
                </m:sSup>
              </m:oMath>
            </m:oMathPara>
          </w:p>
        </w:tc>
        <w:tc>
          <w:tcPr>
            <w:tcW w:w="369" w:type="dxa"/>
            <w:tcBorders>
              <w:top w:val="single" w:sz="8" w:space="0" w:color="auto"/>
              <w:left w:val="nil"/>
              <w:bottom w:val="single" w:sz="8" w:space="0" w:color="auto"/>
              <w:right w:val="nil"/>
            </w:tcBorders>
            <w:vAlign w:val="center"/>
          </w:tcPr>
          <w:p w14:paraId="3BAEF83B" w14:textId="77777777" w:rsidR="00613A3F" w:rsidRPr="000C4767" w:rsidRDefault="00613A3F" w:rsidP="001F07C0">
            <w:pPr>
              <w:jc w:val="center"/>
              <w:rPr>
                <w:ins w:id="925" w:author="Liu xg" w:date="2021-06-12T20:55:00Z"/>
                <w:i/>
              </w:rPr>
            </w:pPr>
            <m:oMathPara>
              <m:oMath>
                <m:r>
                  <w:ins w:id="926" w:author="Liu xg" w:date="2021-06-12T20:55:00Z">
                    <w:rPr>
                      <w:rFonts w:ascii="Cambria Math" w:hAnsi="Cambria Math"/>
                    </w:rPr>
                    <m:t>τ</m:t>
                  </w:ins>
                </m:r>
              </m:oMath>
            </m:oMathPara>
          </w:p>
        </w:tc>
        <w:tc>
          <w:tcPr>
            <w:tcW w:w="435" w:type="dxa"/>
            <w:tcBorders>
              <w:top w:val="single" w:sz="8" w:space="0" w:color="auto"/>
              <w:left w:val="nil"/>
              <w:bottom w:val="single" w:sz="8" w:space="0" w:color="auto"/>
              <w:right w:val="nil"/>
            </w:tcBorders>
            <w:vAlign w:val="center"/>
          </w:tcPr>
          <w:p w14:paraId="4275BDBC" w14:textId="77777777" w:rsidR="00613A3F" w:rsidRPr="000C4767" w:rsidRDefault="00613A3F" w:rsidP="001F07C0">
            <w:pPr>
              <w:jc w:val="center"/>
              <w:rPr>
                <w:ins w:id="927" w:author="Liu xg" w:date="2021-06-12T20:55:00Z"/>
                <w:i/>
              </w:rPr>
            </w:pPr>
            <m:oMathPara>
              <m:oMath>
                <m:sSub>
                  <m:sSubPr>
                    <m:ctrlPr>
                      <w:ins w:id="928" w:author="Liu xg" w:date="2021-06-12T20:55:00Z">
                        <w:rPr>
                          <w:rFonts w:ascii="Cambria Math" w:hAnsi="Cambria Math"/>
                          <w:i/>
                        </w:rPr>
                      </w:ins>
                    </m:ctrlPr>
                  </m:sSubPr>
                  <m:e>
                    <m:r>
                      <w:ins w:id="929" w:author="Liu xg" w:date="2021-06-12T20:55:00Z">
                        <w:rPr>
                          <w:rFonts w:ascii="Cambria Math" w:hAnsi="Cambria Math"/>
                        </w:rPr>
                        <m:t>r</m:t>
                      </w:ins>
                    </m:r>
                  </m:e>
                  <m:sub>
                    <m:r>
                      <w:ins w:id="930" w:author="Liu xg" w:date="2021-06-12T20:55:00Z">
                        <w:rPr>
                          <w:rFonts w:ascii="Cambria Math" w:hAnsi="Cambria Math"/>
                        </w:rPr>
                        <m:t>a</m:t>
                      </w:ins>
                    </m:r>
                  </m:sub>
                </m:sSub>
              </m:oMath>
            </m:oMathPara>
          </w:p>
        </w:tc>
        <w:tc>
          <w:tcPr>
            <w:tcW w:w="534" w:type="dxa"/>
            <w:tcBorders>
              <w:top w:val="single" w:sz="8" w:space="0" w:color="auto"/>
              <w:left w:val="nil"/>
              <w:bottom w:val="single" w:sz="8" w:space="0" w:color="auto"/>
              <w:right w:val="nil"/>
            </w:tcBorders>
            <w:vAlign w:val="center"/>
          </w:tcPr>
          <w:p w14:paraId="39FCA805" w14:textId="77777777" w:rsidR="00613A3F" w:rsidRPr="000C4767" w:rsidRDefault="00613A3F" w:rsidP="001F07C0">
            <w:pPr>
              <w:jc w:val="center"/>
              <w:rPr>
                <w:ins w:id="931" w:author="Liu xg" w:date="2021-06-12T20:55:00Z"/>
                <w:i/>
              </w:rPr>
            </w:pPr>
            <m:oMathPara>
              <m:oMath>
                <m:sSub>
                  <m:sSubPr>
                    <m:ctrlPr>
                      <w:ins w:id="932" w:author="Liu xg" w:date="2021-06-12T20:55:00Z">
                        <w:rPr>
                          <w:rFonts w:ascii="Cambria Math" w:hAnsi="Cambria Math"/>
                          <w:i/>
                        </w:rPr>
                      </w:ins>
                    </m:ctrlPr>
                  </m:sSubPr>
                  <m:e>
                    <m:r>
                      <w:ins w:id="933" w:author="Liu xg" w:date="2021-06-12T20:55:00Z">
                        <w:rPr>
                          <w:rFonts w:ascii="Cambria Math" w:hAnsi="Cambria Math"/>
                        </w:rPr>
                        <m:t>r</m:t>
                      </w:ins>
                    </m:r>
                  </m:e>
                  <m:sub>
                    <m:r>
                      <w:ins w:id="934" w:author="Liu xg" w:date="2021-06-12T20:55:00Z">
                        <w:rPr>
                          <w:rFonts w:ascii="Cambria Math" w:hAnsi="Cambria Math"/>
                        </w:rPr>
                        <m:t>g</m:t>
                      </w:ins>
                    </m:r>
                  </m:sub>
                </m:sSub>
              </m:oMath>
            </m:oMathPara>
          </w:p>
        </w:tc>
        <w:tc>
          <w:tcPr>
            <w:tcW w:w="1828" w:type="dxa"/>
            <w:tcBorders>
              <w:top w:val="single" w:sz="8" w:space="0" w:color="auto"/>
              <w:left w:val="nil"/>
              <w:bottom w:val="single" w:sz="8" w:space="0" w:color="auto"/>
              <w:right w:val="nil"/>
            </w:tcBorders>
            <w:vAlign w:val="center"/>
          </w:tcPr>
          <w:p w14:paraId="2CC68FAD" w14:textId="77777777" w:rsidR="00613A3F" w:rsidRDefault="00613A3F" w:rsidP="001F07C0">
            <w:pPr>
              <w:jc w:val="center"/>
              <w:rPr>
                <w:ins w:id="935" w:author="Liu xg" w:date="2021-06-12T20:55:00Z"/>
                <w:rFonts w:cs="Times New Roman"/>
              </w:rPr>
            </w:pPr>
            <m:oMathPara>
              <m:oMath>
                <m:sSup>
                  <m:sSupPr>
                    <m:ctrlPr>
                      <w:ins w:id="936" w:author="Liu xg" w:date="2021-06-12T20:55:00Z">
                        <w:rPr>
                          <w:rFonts w:ascii="Cambria Math" w:hAnsi="Cambria Math"/>
                          <w:i/>
                        </w:rPr>
                      </w:ins>
                    </m:ctrlPr>
                  </m:sSupPr>
                  <m:e>
                    <m:r>
                      <w:ins w:id="937" w:author="Liu xg" w:date="2021-06-12T20:55:00Z">
                        <w:rPr>
                          <w:rFonts w:ascii="Cambria Math" w:hAnsi="Cambria Math"/>
                        </w:rPr>
                        <m:t>η</m:t>
                      </w:ins>
                    </m:r>
                  </m:e>
                  <m:sup>
                    <m:r>
                      <w:ins w:id="938" w:author="Liu xg" w:date="2021-06-12T20:55:00Z">
                        <w:rPr>
                          <w:rFonts w:ascii="Cambria Math" w:hAnsi="Cambria Math"/>
                        </w:rPr>
                        <m:t>i</m:t>
                      </w:ins>
                    </m:r>
                  </m:sup>
                </m:sSup>
              </m:oMath>
            </m:oMathPara>
          </w:p>
        </w:tc>
      </w:tr>
      <w:tr w:rsidR="00613A3F" w14:paraId="192A9F46" w14:textId="77777777" w:rsidTr="001F07C0">
        <w:trPr>
          <w:trHeight w:val="346"/>
          <w:jc w:val="center"/>
          <w:ins w:id="939" w:author="Liu xg" w:date="2021-06-12T20:55:00Z"/>
        </w:trPr>
        <w:tc>
          <w:tcPr>
            <w:tcW w:w="2128" w:type="dxa"/>
            <w:vMerge w:val="restart"/>
            <w:tcBorders>
              <w:top w:val="single" w:sz="8" w:space="0" w:color="auto"/>
              <w:left w:val="nil"/>
              <w:bottom w:val="single" w:sz="8" w:space="0" w:color="auto"/>
              <w:right w:val="nil"/>
            </w:tcBorders>
            <w:vAlign w:val="center"/>
          </w:tcPr>
          <w:p w14:paraId="25773C06" w14:textId="77777777" w:rsidR="00613A3F" w:rsidRDefault="00613A3F" w:rsidP="001F07C0">
            <w:pPr>
              <w:jc w:val="center"/>
              <w:rPr>
                <w:ins w:id="940" w:author="Liu xg" w:date="2021-06-12T20:55:00Z"/>
                <w:rFonts w:cs="Times New Roman"/>
              </w:rPr>
            </w:pPr>
            <w:ins w:id="941" w:author="Liu xg" w:date="2021-06-12T20:55:00Z">
              <w:r w:rsidRPr="009C37BF">
                <w:rPr>
                  <w:rFonts w:cs="Times New Roman"/>
                </w:rPr>
                <w:t>Heterogeneous</w:t>
              </w:r>
              <w:r w:rsidRPr="009C37BF">
                <w:rPr>
                  <w:rFonts w:ascii="宋体" w:hAnsi="宋体" w:hint="eastAsia"/>
                </w:rPr>
                <w:t>团体</w:t>
              </w:r>
            </w:ins>
          </w:p>
        </w:tc>
        <w:tc>
          <w:tcPr>
            <w:tcW w:w="1032" w:type="dxa"/>
            <w:tcBorders>
              <w:top w:val="single" w:sz="8" w:space="0" w:color="auto"/>
              <w:left w:val="nil"/>
              <w:bottom w:val="single" w:sz="8" w:space="0" w:color="auto"/>
              <w:right w:val="nil"/>
            </w:tcBorders>
            <w:vAlign w:val="center"/>
          </w:tcPr>
          <w:p w14:paraId="6A467337" w14:textId="77777777" w:rsidR="00613A3F" w:rsidRDefault="00613A3F" w:rsidP="001F07C0">
            <w:pPr>
              <w:jc w:val="center"/>
              <w:rPr>
                <w:ins w:id="942" w:author="Liu xg" w:date="2021-06-12T20:55:00Z"/>
              </w:rPr>
            </w:pPr>
            <m:oMath>
              <m:r>
                <w:ins w:id="943" w:author="Liu xg" w:date="2021-06-12T20:55:00Z">
                  <w:rPr>
                    <w:rFonts w:ascii="Cambria Math" w:hAnsi="Cambria Math"/>
                  </w:rPr>
                  <m:t>1</m:t>
                </w:ins>
              </m:r>
            </m:oMath>
            <w:ins w:id="944" w:author="Liu xg" w:date="2021-06-12T20:55:00Z">
              <w:r>
                <w:rPr>
                  <w:rFonts w:hint="eastAsia"/>
                </w:rPr>
                <w:t>~</w:t>
              </w:r>
              <w:r>
                <w:t>3</w:t>
              </w:r>
            </w:ins>
          </w:p>
        </w:tc>
        <w:tc>
          <w:tcPr>
            <w:tcW w:w="607" w:type="dxa"/>
            <w:tcBorders>
              <w:top w:val="single" w:sz="8" w:space="0" w:color="auto"/>
              <w:left w:val="nil"/>
              <w:bottom w:val="single" w:sz="8" w:space="0" w:color="auto"/>
              <w:right w:val="nil"/>
            </w:tcBorders>
            <w:vAlign w:val="center"/>
          </w:tcPr>
          <w:p w14:paraId="2BBEF84C" w14:textId="77777777" w:rsidR="00613A3F" w:rsidRDefault="00613A3F" w:rsidP="001F07C0">
            <w:pPr>
              <w:jc w:val="center"/>
              <w:rPr>
                <w:ins w:id="945" w:author="Liu xg" w:date="2021-06-12T20:55:00Z"/>
              </w:rPr>
            </w:pPr>
            <w:ins w:id="946" w:author="Liu xg" w:date="2021-06-12T20:55:00Z">
              <w:r>
                <w:t>10</w:t>
              </w:r>
            </w:ins>
          </w:p>
        </w:tc>
        <w:tc>
          <w:tcPr>
            <w:tcW w:w="1236" w:type="dxa"/>
            <w:tcBorders>
              <w:top w:val="single" w:sz="8" w:space="0" w:color="auto"/>
              <w:left w:val="nil"/>
              <w:bottom w:val="single" w:sz="8" w:space="0" w:color="auto"/>
              <w:right w:val="nil"/>
            </w:tcBorders>
            <w:vAlign w:val="center"/>
          </w:tcPr>
          <w:p w14:paraId="584843FD" w14:textId="77777777" w:rsidR="00613A3F" w:rsidRDefault="00613A3F" w:rsidP="001F07C0">
            <w:pPr>
              <w:jc w:val="center"/>
              <w:rPr>
                <w:ins w:id="947" w:author="Liu xg" w:date="2021-06-12T20:55:00Z"/>
              </w:rPr>
            </w:pPr>
            <w:ins w:id="948" w:author="Liu xg" w:date="2021-06-12T20:55:00Z">
              <w:r>
                <w:rPr>
                  <w:rFonts w:hint="eastAsia"/>
                </w:rPr>
                <w:t>垃圾区域</w:t>
              </w:r>
            </w:ins>
          </w:p>
        </w:tc>
        <w:tc>
          <w:tcPr>
            <w:tcW w:w="369" w:type="dxa"/>
            <w:vMerge w:val="restart"/>
            <w:tcBorders>
              <w:top w:val="single" w:sz="8" w:space="0" w:color="auto"/>
              <w:left w:val="nil"/>
              <w:bottom w:val="single" w:sz="8" w:space="0" w:color="auto"/>
              <w:right w:val="nil"/>
            </w:tcBorders>
            <w:vAlign w:val="center"/>
          </w:tcPr>
          <w:p w14:paraId="67652C94" w14:textId="77777777" w:rsidR="00613A3F" w:rsidRDefault="00613A3F" w:rsidP="001F07C0">
            <w:pPr>
              <w:jc w:val="center"/>
              <w:rPr>
                <w:ins w:id="949" w:author="Liu xg" w:date="2021-06-12T20:55:00Z"/>
              </w:rPr>
            </w:pPr>
            <w:ins w:id="950" w:author="Liu xg" w:date="2021-06-12T20:55:00Z">
              <w:r>
                <w:rPr>
                  <w:rFonts w:hint="eastAsia"/>
                </w:rPr>
                <w:t>5</w:t>
              </w:r>
            </w:ins>
          </w:p>
        </w:tc>
        <w:tc>
          <w:tcPr>
            <w:tcW w:w="435" w:type="dxa"/>
            <w:vMerge w:val="restart"/>
            <w:tcBorders>
              <w:top w:val="single" w:sz="8" w:space="0" w:color="auto"/>
              <w:left w:val="nil"/>
              <w:bottom w:val="single" w:sz="8" w:space="0" w:color="auto"/>
              <w:right w:val="nil"/>
            </w:tcBorders>
            <w:vAlign w:val="center"/>
          </w:tcPr>
          <w:p w14:paraId="2F6C2AA5" w14:textId="77777777" w:rsidR="00613A3F" w:rsidRDefault="00613A3F" w:rsidP="001F07C0">
            <w:pPr>
              <w:jc w:val="center"/>
              <w:rPr>
                <w:ins w:id="951" w:author="Liu xg" w:date="2021-06-12T20:55:00Z"/>
              </w:rPr>
            </w:pPr>
            <w:ins w:id="952" w:author="Liu xg" w:date="2021-06-12T20:55:00Z">
              <w:r>
                <w:rPr>
                  <w:rFonts w:hint="eastAsia"/>
                </w:rPr>
                <w:t>1</w:t>
              </w:r>
              <w:r>
                <w:t>0</w:t>
              </w:r>
            </w:ins>
          </w:p>
        </w:tc>
        <w:tc>
          <w:tcPr>
            <w:tcW w:w="534" w:type="dxa"/>
            <w:vMerge w:val="restart"/>
            <w:tcBorders>
              <w:top w:val="single" w:sz="8" w:space="0" w:color="auto"/>
              <w:left w:val="nil"/>
              <w:bottom w:val="single" w:sz="8" w:space="0" w:color="auto"/>
              <w:right w:val="nil"/>
            </w:tcBorders>
            <w:vAlign w:val="center"/>
          </w:tcPr>
          <w:p w14:paraId="63ACBF9A" w14:textId="77777777" w:rsidR="00613A3F" w:rsidRDefault="00613A3F" w:rsidP="001F07C0">
            <w:pPr>
              <w:jc w:val="center"/>
              <w:rPr>
                <w:ins w:id="953" w:author="Liu xg" w:date="2021-06-12T20:55:00Z"/>
              </w:rPr>
            </w:pPr>
            <w:ins w:id="954" w:author="Liu xg" w:date="2021-06-12T20:55:00Z">
              <w:r>
                <w:rPr>
                  <w:rFonts w:hint="eastAsia"/>
                </w:rPr>
                <w:t>5</w:t>
              </w:r>
            </w:ins>
          </w:p>
        </w:tc>
        <w:tc>
          <w:tcPr>
            <w:tcW w:w="1828" w:type="dxa"/>
            <w:vMerge w:val="restart"/>
            <w:tcBorders>
              <w:top w:val="single" w:sz="8" w:space="0" w:color="auto"/>
              <w:left w:val="nil"/>
              <w:bottom w:val="single" w:sz="8" w:space="0" w:color="auto"/>
              <w:right w:val="nil"/>
            </w:tcBorders>
            <w:vAlign w:val="center"/>
          </w:tcPr>
          <w:p w14:paraId="753F519B" w14:textId="77777777" w:rsidR="00613A3F" w:rsidRPr="004D0EFC" w:rsidRDefault="00613A3F" w:rsidP="001F07C0">
            <w:pPr>
              <w:jc w:val="center"/>
              <w:rPr>
                <w:ins w:id="955" w:author="Liu xg" w:date="2021-06-12T20:55:00Z"/>
                <w:i/>
                <w:iCs w:val="0"/>
              </w:rPr>
            </w:pPr>
            <m:oMathPara>
              <m:oMath>
                <m:f>
                  <m:fPr>
                    <m:ctrlPr>
                      <w:ins w:id="956" w:author="Liu xg" w:date="2021-06-12T20:55:00Z">
                        <w:rPr>
                          <w:rFonts w:ascii="Cambria Math" w:hAnsi="Cambria Math"/>
                          <w:i/>
                        </w:rPr>
                      </w:ins>
                    </m:ctrlPr>
                  </m:fPr>
                  <m:num>
                    <m:sSup>
                      <m:sSupPr>
                        <m:ctrlPr>
                          <w:ins w:id="957" w:author="Liu xg" w:date="2021-06-12T20:55:00Z">
                            <w:rPr>
                              <w:rFonts w:ascii="Cambria Math" w:hAnsi="Cambria Math"/>
                              <w:i/>
                            </w:rPr>
                          </w:ins>
                        </m:ctrlPr>
                      </m:sSupPr>
                      <m:e>
                        <m:r>
                          <w:ins w:id="958" w:author="Liu xg" w:date="2021-06-12T20:55:00Z">
                            <w:rPr>
                              <w:rFonts w:ascii="Cambria Math" w:hAnsi="Cambria Math"/>
                            </w:rPr>
                            <m:t>max{</m:t>
                          </w:ins>
                        </m:r>
                        <m:acc>
                          <m:accPr>
                            <m:chr m:val="̃"/>
                            <m:ctrlPr>
                              <w:ins w:id="959" w:author="Liu xg" w:date="2021-06-12T20:55:00Z">
                                <w:rPr>
                                  <w:rFonts w:ascii="Cambria Math" w:hAnsi="Cambria Math"/>
                                  <w:i/>
                                </w:rPr>
                              </w:ins>
                            </m:ctrlPr>
                          </m:accPr>
                          <m:e>
                            <m:r>
                              <w:ins w:id="960" w:author="Liu xg" w:date="2021-06-12T20:55:00Z">
                                <w:rPr>
                                  <w:rFonts w:ascii="Cambria Math" w:hAnsi="Cambria Math"/>
                                </w:rPr>
                                <m:t>R</m:t>
                              </w:ins>
                            </m:r>
                          </m:e>
                        </m:acc>
                      </m:e>
                      <m:sup>
                        <m:r>
                          <w:ins w:id="961" w:author="Liu xg" w:date="2021-06-12T20:55:00Z">
                            <w:rPr>
                              <w:rFonts w:ascii="Cambria Math" w:hAnsi="Cambria Math"/>
                            </w:rPr>
                            <m:t>i</m:t>
                          </w:ins>
                        </m:r>
                      </m:sup>
                    </m:sSup>
                    <m:r>
                      <w:ins w:id="962" w:author="Liu xg" w:date="2021-06-12T20:55:00Z">
                        <w:rPr>
                          <w:rFonts w:ascii="Cambria Math" w:hAnsi="Cambria Math"/>
                        </w:rPr>
                        <m:t>-</m:t>
                      </w:ins>
                    </m:r>
                    <m:sSup>
                      <m:sSupPr>
                        <m:ctrlPr>
                          <w:ins w:id="963" w:author="Liu xg" w:date="2021-06-12T20:55:00Z">
                            <w:rPr>
                              <w:rFonts w:ascii="Cambria Math" w:hAnsi="Cambria Math"/>
                              <w:i/>
                            </w:rPr>
                          </w:ins>
                        </m:ctrlPr>
                      </m:sSupPr>
                      <m:e>
                        <m:acc>
                          <m:accPr>
                            <m:ctrlPr>
                              <w:ins w:id="964" w:author="Liu xg" w:date="2021-06-12T20:55:00Z">
                                <w:rPr>
                                  <w:rFonts w:ascii="Cambria Math" w:hAnsi="Cambria Math"/>
                                  <w:i/>
                                </w:rPr>
                              </w:ins>
                            </m:ctrlPr>
                          </m:accPr>
                          <m:e>
                            <m:r>
                              <w:ins w:id="965" w:author="Liu xg" w:date="2021-06-12T20:55:00Z">
                                <w:rPr>
                                  <w:rFonts w:ascii="Cambria Math" w:hAnsi="Cambria Math"/>
                                </w:rPr>
                                <m:t>R</m:t>
                              </w:ins>
                            </m:r>
                          </m:e>
                        </m:acc>
                      </m:e>
                      <m:sup>
                        <m:r>
                          <w:ins w:id="966" w:author="Liu xg" w:date="2021-06-12T20:55:00Z">
                            <w:rPr>
                              <w:rFonts w:ascii="Cambria Math" w:hAnsi="Cambria Math"/>
                            </w:rPr>
                            <m:t>i</m:t>
                          </w:ins>
                        </m:r>
                      </m:sup>
                    </m:sSup>
                    <m:r>
                      <w:ins w:id="967" w:author="Liu xg" w:date="2021-06-12T20:55:00Z">
                        <w:rPr>
                          <w:rFonts w:ascii="Cambria Math" w:hAnsi="Cambria Math"/>
                        </w:rPr>
                        <m:t>,0}</m:t>
                      </w:ins>
                    </m:r>
                  </m:num>
                  <m:den>
                    <m:sSup>
                      <m:sSupPr>
                        <m:ctrlPr>
                          <w:ins w:id="968" w:author="Liu xg" w:date="2021-06-12T20:55:00Z">
                            <w:rPr>
                              <w:rFonts w:ascii="Cambria Math" w:hAnsi="Cambria Math"/>
                              <w:i/>
                            </w:rPr>
                          </w:ins>
                        </m:ctrlPr>
                      </m:sSupPr>
                      <m:e>
                        <m:acc>
                          <m:accPr>
                            <m:ctrlPr>
                              <w:ins w:id="969" w:author="Liu xg" w:date="2021-06-12T20:55:00Z">
                                <w:rPr>
                                  <w:rFonts w:ascii="Cambria Math" w:hAnsi="Cambria Math"/>
                                  <w:i/>
                                </w:rPr>
                              </w:ins>
                            </m:ctrlPr>
                          </m:accPr>
                          <m:e>
                            <m:r>
                              <w:ins w:id="970" w:author="Liu xg" w:date="2021-06-12T20:55:00Z">
                                <w:rPr>
                                  <w:rFonts w:ascii="Cambria Math" w:hAnsi="Cambria Math"/>
                                </w:rPr>
                                <m:t>R</m:t>
                              </w:ins>
                            </m:r>
                          </m:e>
                        </m:acc>
                      </m:e>
                      <m:sup>
                        <m:r>
                          <w:ins w:id="971" w:author="Liu xg" w:date="2021-06-12T20:55:00Z">
                            <w:rPr>
                              <w:rFonts w:ascii="Cambria Math" w:hAnsi="Cambria Math"/>
                            </w:rPr>
                            <m:t>i</m:t>
                          </w:ins>
                        </m:r>
                      </m:sup>
                    </m:sSup>
                  </m:den>
                </m:f>
              </m:oMath>
            </m:oMathPara>
          </w:p>
        </w:tc>
      </w:tr>
      <w:tr w:rsidR="00613A3F" w14:paraId="7E804158" w14:textId="77777777" w:rsidTr="001F07C0">
        <w:trPr>
          <w:trHeight w:val="353"/>
          <w:jc w:val="center"/>
          <w:ins w:id="972" w:author="Liu xg" w:date="2021-06-12T20:55:00Z"/>
        </w:trPr>
        <w:tc>
          <w:tcPr>
            <w:tcW w:w="2128" w:type="dxa"/>
            <w:vMerge/>
            <w:tcBorders>
              <w:top w:val="single" w:sz="8" w:space="0" w:color="auto"/>
              <w:left w:val="nil"/>
              <w:bottom w:val="single" w:sz="8" w:space="0" w:color="auto"/>
              <w:right w:val="nil"/>
            </w:tcBorders>
            <w:vAlign w:val="center"/>
          </w:tcPr>
          <w:p w14:paraId="132CEC91" w14:textId="77777777" w:rsidR="00613A3F" w:rsidRDefault="00613A3F" w:rsidP="001F07C0">
            <w:pPr>
              <w:jc w:val="center"/>
              <w:rPr>
                <w:ins w:id="973" w:author="Liu xg" w:date="2021-06-12T20:55:00Z"/>
                <w:rFonts w:cs="Times New Roman"/>
              </w:rPr>
            </w:pPr>
          </w:p>
        </w:tc>
        <w:tc>
          <w:tcPr>
            <w:tcW w:w="1032" w:type="dxa"/>
            <w:tcBorders>
              <w:top w:val="single" w:sz="8" w:space="0" w:color="auto"/>
              <w:left w:val="nil"/>
              <w:bottom w:val="single" w:sz="8" w:space="0" w:color="auto"/>
              <w:right w:val="nil"/>
            </w:tcBorders>
            <w:vAlign w:val="center"/>
          </w:tcPr>
          <w:p w14:paraId="3D7C29A1" w14:textId="77777777" w:rsidR="00613A3F" w:rsidRDefault="00613A3F" w:rsidP="001F07C0">
            <w:pPr>
              <w:jc w:val="center"/>
              <w:rPr>
                <w:ins w:id="974" w:author="Liu xg" w:date="2021-06-12T20:55:00Z"/>
              </w:rPr>
            </w:pPr>
            <m:oMathPara>
              <m:oMath>
                <m:r>
                  <w:ins w:id="975" w:author="Liu xg" w:date="2021-06-12T20:55:00Z">
                    <w:rPr>
                      <w:rFonts w:ascii="Cambria Math" w:hAnsi="Cambria Math"/>
                    </w:rPr>
                    <m:t>4~6</m:t>
                  </w:ins>
                </m:r>
              </m:oMath>
            </m:oMathPara>
          </w:p>
        </w:tc>
        <w:tc>
          <w:tcPr>
            <w:tcW w:w="607" w:type="dxa"/>
            <w:tcBorders>
              <w:top w:val="single" w:sz="8" w:space="0" w:color="auto"/>
              <w:left w:val="nil"/>
              <w:bottom w:val="single" w:sz="8" w:space="0" w:color="auto"/>
              <w:right w:val="nil"/>
            </w:tcBorders>
            <w:vAlign w:val="center"/>
          </w:tcPr>
          <w:p w14:paraId="5F55CCBE" w14:textId="77777777" w:rsidR="00613A3F" w:rsidRDefault="00613A3F" w:rsidP="001F07C0">
            <w:pPr>
              <w:jc w:val="center"/>
              <w:rPr>
                <w:ins w:id="976" w:author="Liu xg" w:date="2021-06-12T20:55:00Z"/>
              </w:rPr>
            </w:pPr>
            <w:ins w:id="977" w:author="Liu xg" w:date="2021-06-12T20:55:00Z">
              <w:r>
                <w:t>80</w:t>
              </w:r>
            </w:ins>
          </w:p>
        </w:tc>
        <w:tc>
          <w:tcPr>
            <w:tcW w:w="1236" w:type="dxa"/>
            <w:tcBorders>
              <w:top w:val="single" w:sz="8" w:space="0" w:color="auto"/>
              <w:left w:val="nil"/>
              <w:bottom w:val="single" w:sz="8" w:space="0" w:color="auto"/>
              <w:right w:val="nil"/>
            </w:tcBorders>
            <w:vAlign w:val="center"/>
          </w:tcPr>
          <w:p w14:paraId="799C8B42" w14:textId="77777777" w:rsidR="00613A3F" w:rsidRDefault="00613A3F" w:rsidP="001F07C0">
            <w:pPr>
              <w:jc w:val="center"/>
              <w:rPr>
                <w:ins w:id="978" w:author="Liu xg" w:date="2021-06-12T20:55:00Z"/>
              </w:rPr>
            </w:pPr>
            <w:ins w:id="979" w:author="Liu xg" w:date="2021-06-12T20:55:00Z">
              <w:r>
                <w:rPr>
                  <w:rFonts w:hint="eastAsia"/>
                </w:rPr>
                <w:t>苹果区域</w:t>
              </w:r>
            </w:ins>
          </w:p>
        </w:tc>
        <w:tc>
          <w:tcPr>
            <w:tcW w:w="369" w:type="dxa"/>
            <w:vMerge/>
            <w:tcBorders>
              <w:top w:val="single" w:sz="8" w:space="0" w:color="auto"/>
              <w:left w:val="nil"/>
              <w:bottom w:val="single" w:sz="8" w:space="0" w:color="auto"/>
              <w:right w:val="nil"/>
            </w:tcBorders>
            <w:vAlign w:val="center"/>
          </w:tcPr>
          <w:p w14:paraId="059754F2" w14:textId="77777777" w:rsidR="00613A3F" w:rsidRDefault="00613A3F" w:rsidP="001F07C0">
            <w:pPr>
              <w:jc w:val="center"/>
              <w:rPr>
                <w:ins w:id="980" w:author="Liu xg" w:date="2021-06-12T20:55:00Z"/>
              </w:rPr>
            </w:pPr>
          </w:p>
        </w:tc>
        <w:tc>
          <w:tcPr>
            <w:tcW w:w="435" w:type="dxa"/>
            <w:vMerge/>
            <w:tcBorders>
              <w:top w:val="single" w:sz="8" w:space="0" w:color="auto"/>
              <w:left w:val="nil"/>
              <w:bottom w:val="single" w:sz="8" w:space="0" w:color="auto"/>
              <w:right w:val="nil"/>
            </w:tcBorders>
            <w:vAlign w:val="center"/>
          </w:tcPr>
          <w:p w14:paraId="19A28608" w14:textId="77777777" w:rsidR="00613A3F" w:rsidRDefault="00613A3F" w:rsidP="001F07C0">
            <w:pPr>
              <w:jc w:val="center"/>
              <w:rPr>
                <w:ins w:id="981" w:author="Liu xg" w:date="2021-06-12T20:55:00Z"/>
              </w:rPr>
            </w:pPr>
          </w:p>
        </w:tc>
        <w:tc>
          <w:tcPr>
            <w:tcW w:w="534" w:type="dxa"/>
            <w:vMerge/>
            <w:tcBorders>
              <w:top w:val="single" w:sz="8" w:space="0" w:color="auto"/>
              <w:left w:val="nil"/>
              <w:bottom w:val="single" w:sz="8" w:space="0" w:color="auto"/>
              <w:right w:val="nil"/>
            </w:tcBorders>
            <w:vAlign w:val="center"/>
          </w:tcPr>
          <w:p w14:paraId="0AFCAAA4" w14:textId="77777777" w:rsidR="00613A3F" w:rsidRDefault="00613A3F" w:rsidP="001F07C0">
            <w:pPr>
              <w:jc w:val="center"/>
              <w:rPr>
                <w:ins w:id="982" w:author="Liu xg" w:date="2021-06-12T20:55:00Z"/>
              </w:rPr>
            </w:pPr>
          </w:p>
        </w:tc>
        <w:tc>
          <w:tcPr>
            <w:tcW w:w="1828" w:type="dxa"/>
            <w:vMerge/>
            <w:tcBorders>
              <w:top w:val="single" w:sz="8" w:space="0" w:color="auto"/>
              <w:left w:val="nil"/>
              <w:bottom w:val="single" w:sz="8" w:space="0" w:color="auto"/>
              <w:right w:val="nil"/>
            </w:tcBorders>
            <w:vAlign w:val="center"/>
          </w:tcPr>
          <w:p w14:paraId="1A2AFEDE" w14:textId="77777777" w:rsidR="00613A3F" w:rsidRDefault="00613A3F" w:rsidP="001F07C0">
            <w:pPr>
              <w:jc w:val="center"/>
              <w:rPr>
                <w:ins w:id="983" w:author="Liu xg" w:date="2021-06-12T20:55:00Z"/>
              </w:rPr>
            </w:pPr>
          </w:p>
        </w:tc>
      </w:tr>
      <w:tr w:rsidR="00613A3F" w14:paraId="4BFAAFAB" w14:textId="77777777" w:rsidTr="001F07C0">
        <w:trPr>
          <w:trHeight w:val="353"/>
          <w:jc w:val="center"/>
          <w:ins w:id="984" w:author="Liu xg" w:date="2021-06-12T20:55:00Z"/>
        </w:trPr>
        <w:tc>
          <w:tcPr>
            <w:tcW w:w="2128" w:type="dxa"/>
            <w:vMerge w:val="restart"/>
            <w:tcBorders>
              <w:top w:val="single" w:sz="8" w:space="0" w:color="auto"/>
              <w:left w:val="nil"/>
              <w:bottom w:val="single" w:sz="8" w:space="0" w:color="auto"/>
              <w:right w:val="nil"/>
            </w:tcBorders>
            <w:vAlign w:val="center"/>
          </w:tcPr>
          <w:p w14:paraId="1957BDBD" w14:textId="77777777" w:rsidR="00613A3F" w:rsidRDefault="00613A3F" w:rsidP="001F07C0">
            <w:pPr>
              <w:jc w:val="center"/>
              <w:rPr>
                <w:ins w:id="985" w:author="Liu xg" w:date="2021-06-12T20:55:00Z"/>
                <w:rFonts w:cs="Times New Roman"/>
              </w:rPr>
            </w:pPr>
            <w:ins w:id="986" w:author="Liu xg" w:date="2021-06-12T20:55:00Z">
              <w:r>
                <w:rPr>
                  <w:rFonts w:cs="Times New Roman" w:hint="eastAsia"/>
                </w:rPr>
                <w:t>固定学习率</w:t>
              </w:r>
            </w:ins>
          </w:p>
        </w:tc>
        <w:tc>
          <w:tcPr>
            <w:tcW w:w="1032" w:type="dxa"/>
            <w:tcBorders>
              <w:top w:val="single" w:sz="8" w:space="0" w:color="auto"/>
              <w:left w:val="nil"/>
              <w:bottom w:val="single" w:sz="8" w:space="0" w:color="auto"/>
              <w:right w:val="nil"/>
            </w:tcBorders>
            <w:vAlign w:val="center"/>
          </w:tcPr>
          <w:p w14:paraId="5616BD5F" w14:textId="77777777" w:rsidR="00613A3F" w:rsidRDefault="00613A3F" w:rsidP="001F07C0">
            <w:pPr>
              <w:jc w:val="center"/>
              <w:rPr>
                <w:ins w:id="987" w:author="Liu xg" w:date="2021-06-12T20:55:00Z"/>
              </w:rPr>
            </w:pPr>
            <m:oMath>
              <m:r>
                <w:ins w:id="988" w:author="Liu xg" w:date="2021-06-12T20:55:00Z">
                  <w:rPr>
                    <w:rFonts w:ascii="Cambria Math" w:hAnsi="Cambria Math"/>
                  </w:rPr>
                  <m:t>1</m:t>
                </w:ins>
              </m:r>
            </m:oMath>
            <w:ins w:id="989" w:author="Liu xg" w:date="2021-06-12T20:55:00Z">
              <w:r>
                <w:rPr>
                  <w:rFonts w:hint="eastAsia"/>
                </w:rPr>
                <w:t>~</w:t>
              </w:r>
              <w:r>
                <w:t>3</w:t>
              </w:r>
            </w:ins>
          </w:p>
        </w:tc>
        <w:tc>
          <w:tcPr>
            <w:tcW w:w="607" w:type="dxa"/>
            <w:tcBorders>
              <w:top w:val="single" w:sz="8" w:space="0" w:color="auto"/>
              <w:left w:val="nil"/>
              <w:bottom w:val="single" w:sz="8" w:space="0" w:color="auto"/>
              <w:right w:val="nil"/>
            </w:tcBorders>
            <w:vAlign w:val="center"/>
          </w:tcPr>
          <w:p w14:paraId="416BCAD1" w14:textId="77777777" w:rsidR="00613A3F" w:rsidRDefault="00613A3F" w:rsidP="001F07C0">
            <w:pPr>
              <w:jc w:val="center"/>
              <w:rPr>
                <w:ins w:id="990" w:author="Liu xg" w:date="2021-06-12T20:55:00Z"/>
              </w:rPr>
            </w:pPr>
            <w:ins w:id="991" w:author="Liu xg" w:date="2021-06-12T20:55:00Z">
              <w:r>
                <w:t>10</w:t>
              </w:r>
            </w:ins>
          </w:p>
        </w:tc>
        <w:tc>
          <w:tcPr>
            <w:tcW w:w="1236" w:type="dxa"/>
            <w:tcBorders>
              <w:top w:val="single" w:sz="8" w:space="0" w:color="auto"/>
              <w:left w:val="nil"/>
              <w:bottom w:val="single" w:sz="8" w:space="0" w:color="auto"/>
              <w:right w:val="nil"/>
            </w:tcBorders>
            <w:vAlign w:val="center"/>
          </w:tcPr>
          <w:p w14:paraId="5F507D94" w14:textId="77777777" w:rsidR="00613A3F" w:rsidRDefault="00613A3F" w:rsidP="001F07C0">
            <w:pPr>
              <w:jc w:val="center"/>
              <w:rPr>
                <w:ins w:id="992" w:author="Liu xg" w:date="2021-06-12T20:55:00Z"/>
              </w:rPr>
            </w:pPr>
            <w:ins w:id="993" w:author="Liu xg" w:date="2021-06-12T20:55:00Z">
              <w:r>
                <w:rPr>
                  <w:rFonts w:hint="eastAsia"/>
                </w:rPr>
                <w:t>垃圾区域</w:t>
              </w:r>
            </w:ins>
          </w:p>
        </w:tc>
        <w:tc>
          <w:tcPr>
            <w:tcW w:w="369" w:type="dxa"/>
            <w:vMerge w:val="restart"/>
            <w:tcBorders>
              <w:top w:val="single" w:sz="8" w:space="0" w:color="auto"/>
              <w:left w:val="nil"/>
              <w:bottom w:val="single" w:sz="8" w:space="0" w:color="auto"/>
              <w:right w:val="nil"/>
            </w:tcBorders>
            <w:vAlign w:val="center"/>
          </w:tcPr>
          <w:p w14:paraId="2DEE85D0" w14:textId="77777777" w:rsidR="00613A3F" w:rsidRDefault="00613A3F" w:rsidP="001F07C0">
            <w:pPr>
              <w:jc w:val="center"/>
              <w:rPr>
                <w:ins w:id="994" w:author="Liu xg" w:date="2021-06-12T20:55:00Z"/>
              </w:rPr>
            </w:pPr>
            <w:ins w:id="995" w:author="Liu xg" w:date="2021-06-12T20:55:00Z">
              <w:r>
                <w:rPr>
                  <w:rFonts w:hint="eastAsia"/>
                </w:rPr>
                <w:t>5</w:t>
              </w:r>
            </w:ins>
          </w:p>
        </w:tc>
        <w:tc>
          <w:tcPr>
            <w:tcW w:w="435" w:type="dxa"/>
            <w:vMerge w:val="restart"/>
            <w:tcBorders>
              <w:top w:val="single" w:sz="8" w:space="0" w:color="auto"/>
              <w:left w:val="nil"/>
              <w:bottom w:val="single" w:sz="8" w:space="0" w:color="auto"/>
              <w:right w:val="nil"/>
            </w:tcBorders>
            <w:vAlign w:val="center"/>
          </w:tcPr>
          <w:p w14:paraId="32903762" w14:textId="77777777" w:rsidR="00613A3F" w:rsidRDefault="00613A3F" w:rsidP="001F07C0">
            <w:pPr>
              <w:jc w:val="center"/>
              <w:rPr>
                <w:ins w:id="996" w:author="Liu xg" w:date="2021-06-12T20:55:00Z"/>
              </w:rPr>
            </w:pPr>
            <w:ins w:id="997" w:author="Liu xg" w:date="2021-06-12T20:55:00Z">
              <w:r>
                <w:rPr>
                  <w:rFonts w:hint="eastAsia"/>
                </w:rPr>
                <w:t>1</w:t>
              </w:r>
              <w:r>
                <w:t>0</w:t>
              </w:r>
            </w:ins>
          </w:p>
        </w:tc>
        <w:tc>
          <w:tcPr>
            <w:tcW w:w="534" w:type="dxa"/>
            <w:vMerge w:val="restart"/>
            <w:tcBorders>
              <w:top w:val="single" w:sz="8" w:space="0" w:color="auto"/>
              <w:left w:val="nil"/>
              <w:bottom w:val="single" w:sz="8" w:space="0" w:color="auto"/>
              <w:right w:val="nil"/>
            </w:tcBorders>
            <w:vAlign w:val="center"/>
          </w:tcPr>
          <w:p w14:paraId="61A974A1" w14:textId="77777777" w:rsidR="00613A3F" w:rsidRDefault="00613A3F" w:rsidP="001F07C0">
            <w:pPr>
              <w:jc w:val="center"/>
              <w:rPr>
                <w:ins w:id="998" w:author="Liu xg" w:date="2021-06-12T20:55:00Z"/>
              </w:rPr>
            </w:pPr>
            <w:ins w:id="999" w:author="Liu xg" w:date="2021-06-12T20:55:00Z">
              <w:r>
                <w:rPr>
                  <w:rFonts w:hint="eastAsia"/>
                </w:rPr>
                <w:t>5</w:t>
              </w:r>
            </w:ins>
          </w:p>
        </w:tc>
        <w:tc>
          <w:tcPr>
            <w:tcW w:w="1828" w:type="dxa"/>
            <w:vMerge w:val="restart"/>
            <w:tcBorders>
              <w:top w:val="single" w:sz="8" w:space="0" w:color="auto"/>
              <w:left w:val="nil"/>
              <w:bottom w:val="single" w:sz="8" w:space="0" w:color="auto"/>
              <w:right w:val="nil"/>
            </w:tcBorders>
            <w:vAlign w:val="center"/>
          </w:tcPr>
          <w:p w14:paraId="3CEC3003" w14:textId="77777777" w:rsidR="00613A3F" w:rsidRDefault="00613A3F" w:rsidP="001F07C0">
            <w:pPr>
              <w:jc w:val="center"/>
              <w:rPr>
                <w:ins w:id="1000" w:author="Liu xg" w:date="2021-06-12T20:55:00Z"/>
              </w:rPr>
            </w:pPr>
            <w:ins w:id="1001" w:author="Liu xg" w:date="2021-06-12T20:55:00Z">
              <w:r>
                <w:rPr>
                  <w:rFonts w:hint="eastAsia"/>
                </w:rPr>
                <w:t>0</w:t>
              </w:r>
              <w:r>
                <w:t>.001</w:t>
              </w:r>
            </w:ins>
          </w:p>
        </w:tc>
      </w:tr>
      <w:tr w:rsidR="00613A3F" w14:paraId="73E1C7A5" w14:textId="77777777" w:rsidTr="001F07C0">
        <w:trPr>
          <w:trHeight w:val="353"/>
          <w:jc w:val="center"/>
          <w:ins w:id="1002" w:author="Liu xg" w:date="2021-06-12T20:55:00Z"/>
        </w:trPr>
        <w:tc>
          <w:tcPr>
            <w:tcW w:w="2128" w:type="dxa"/>
            <w:vMerge/>
            <w:tcBorders>
              <w:top w:val="single" w:sz="8" w:space="0" w:color="auto"/>
              <w:left w:val="nil"/>
              <w:bottom w:val="single" w:sz="8" w:space="0" w:color="auto"/>
              <w:right w:val="nil"/>
            </w:tcBorders>
            <w:vAlign w:val="center"/>
          </w:tcPr>
          <w:p w14:paraId="6B31FF05" w14:textId="77777777" w:rsidR="00613A3F" w:rsidRDefault="00613A3F" w:rsidP="001F07C0">
            <w:pPr>
              <w:jc w:val="center"/>
              <w:rPr>
                <w:ins w:id="1003" w:author="Liu xg" w:date="2021-06-12T20:55:00Z"/>
                <w:rFonts w:cs="Times New Roman"/>
              </w:rPr>
            </w:pPr>
          </w:p>
        </w:tc>
        <w:tc>
          <w:tcPr>
            <w:tcW w:w="1032" w:type="dxa"/>
            <w:tcBorders>
              <w:top w:val="single" w:sz="8" w:space="0" w:color="auto"/>
              <w:left w:val="nil"/>
              <w:bottom w:val="single" w:sz="8" w:space="0" w:color="auto"/>
              <w:right w:val="nil"/>
            </w:tcBorders>
            <w:vAlign w:val="center"/>
          </w:tcPr>
          <w:p w14:paraId="78116317" w14:textId="77777777" w:rsidR="00613A3F" w:rsidRDefault="00613A3F" w:rsidP="001F07C0">
            <w:pPr>
              <w:jc w:val="center"/>
              <w:rPr>
                <w:ins w:id="1004" w:author="Liu xg" w:date="2021-06-12T20:55:00Z"/>
              </w:rPr>
            </w:pPr>
            <m:oMathPara>
              <m:oMath>
                <m:r>
                  <w:ins w:id="1005" w:author="Liu xg" w:date="2021-06-12T20:55:00Z">
                    <w:rPr>
                      <w:rFonts w:ascii="Cambria Math" w:hAnsi="Cambria Math"/>
                    </w:rPr>
                    <m:t>4~6</m:t>
                  </w:ins>
                </m:r>
              </m:oMath>
            </m:oMathPara>
          </w:p>
        </w:tc>
        <w:tc>
          <w:tcPr>
            <w:tcW w:w="607" w:type="dxa"/>
            <w:tcBorders>
              <w:top w:val="single" w:sz="8" w:space="0" w:color="auto"/>
              <w:left w:val="nil"/>
              <w:bottom w:val="single" w:sz="8" w:space="0" w:color="auto"/>
              <w:right w:val="nil"/>
            </w:tcBorders>
            <w:vAlign w:val="center"/>
          </w:tcPr>
          <w:p w14:paraId="4E13685C" w14:textId="77777777" w:rsidR="00613A3F" w:rsidRDefault="00613A3F" w:rsidP="001F07C0">
            <w:pPr>
              <w:jc w:val="center"/>
              <w:rPr>
                <w:ins w:id="1006" w:author="Liu xg" w:date="2021-06-12T20:55:00Z"/>
              </w:rPr>
            </w:pPr>
            <w:ins w:id="1007" w:author="Liu xg" w:date="2021-06-12T20:55:00Z">
              <w:r>
                <w:t>80</w:t>
              </w:r>
            </w:ins>
          </w:p>
        </w:tc>
        <w:tc>
          <w:tcPr>
            <w:tcW w:w="1236" w:type="dxa"/>
            <w:tcBorders>
              <w:top w:val="single" w:sz="8" w:space="0" w:color="auto"/>
              <w:left w:val="nil"/>
              <w:bottom w:val="single" w:sz="8" w:space="0" w:color="auto"/>
              <w:right w:val="nil"/>
            </w:tcBorders>
            <w:vAlign w:val="center"/>
          </w:tcPr>
          <w:p w14:paraId="599766C4" w14:textId="77777777" w:rsidR="00613A3F" w:rsidRDefault="00613A3F" w:rsidP="001F07C0">
            <w:pPr>
              <w:jc w:val="center"/>
              <w:rPr>
                <w:ins w:id="1008" w:author="Liu xg" w:date="2021-06-12T20:55:00Z"/>
              </w:rPr>
            </w:pPr>
            <w:ins w:id="1009" w:author="Liu xg" w:date="2021-06-12T20:55:00Z">
              <w:r>
                <w:rPr>
                  <w:rFonts w:hint="eastAsia"/>
                </w:rPr>
                <w:t>苹果区域</w:t>
              </w:r>
            </w:ins>
          </w:p>
        </w:tc>
        <w:tc>
          <w:tcPr>
            <w:tcW w:w="369" w:type="dxa"/>
            <w:vMerge/>
            <w:tcBorders>
              <w:top w:val="single" w:sz="8" w:space="0" w:color="auto"/>
              <w:left w:val="nil"/>
              <w:bottom w:val="single" w:sz="8" w:space="0" w:color="auto"/>
              <w:right w:val="nil"/>
            </w:tcBorders>
            <w:vAlign w:val="center"/>
          </w:tcPr>
          <w:p w14:paraId="204E42C6" w14:textId="77777777" w:rsidR="00613A3F" w:rsidRDefault="00613A3F" w:rsidP="001F07C0">
            <w:pPr>
              <w:jc w:val="center"/>
              <w:rPr>
                <w:ins w:id="1010" w:author="Liu xg" w:date="2021-06-12T20:55:00Z"/>
              </w:rPr>
            </w:pPr>
          </w:p>
        </w:tc>
        <w:tc>
          <w:tcPr>
            <w:tcW w:w="435" w:type="dxa"/>
            <w:vMerge/>
            <w:tcBorders>
              <w:top w:val="single" w:sz="8" w:space="0" w:color="auto"/>
              <w:left w:val="nil"/>
              <w:bottom w:val="single" w:sz="8" w:space="0" w:color="auto"/>
              <w:right w:val="nil"/>
            </w:tcBorders>
            <w:vAlign w:val="center"/>
          </w:tcPr>
          <w:p w14:paraId="75646A09" w14:textId="77777777" w:rsidR="00613A3F" w:rsidRDefault="00613A3F" w:rsidP="001F07C0">
            <w:pPr>
              <w:jc w:val="center"/>
              <w:rPr>
                <w:ins w:id="1011" w:author="Liu xg" w:date="2021-06-12T20:55:00Z"/>
              </w:rPr>
            </w:pPr>
          </w:p>
        </w:tc>
        <w:tc>
          <w:tcPr>
            <w:tcW w:w="534" w:type="dxa"/>
            <w:vMerge/>
            <w:tcBorders>
              <w:top w:val="single" w:sz="8" w:space="0" w:color="auto"/>
              <w:left w:val="nil"/>
              <w:bottom w:val="single" w:sz="8" w:space="0" w:color="auto"/>
              <w:right w:val="nil"/>
            </w:tcBorders>
            <w:vAlign w:val="center"/>
          </w:tcPr>
          <w:p w14:paraId="2844DFBF" w14:textId="77777777" w:rsidR="00613A3F" w:rsidRDefault="00613A3F" w:rsidP="001F07C0">
            <w:pPr>
              <w:jc w:val="center"/>
              <w:rPr>
                <w:ins w:id="1012" w:author="Liu xg" w:date="2021-06-12T20:55:00Z"/>
              </w:rPr>
            </w:pPr>
          </w:p>
        </w:tc>
        <w:tc>
          <w:tcPr>
            <w:tcW w:w="1828" w:type="dxa"/>
            <w:vMerge/>
            <w:tcBorders>
              <w:top w:val="single" w:sz="8" w:space="0" w:color="auto"/>
              <w:left w:val="nil"/>
              <w:bottom w:val="single" w:sz="8" w:space="0" w:color="auto"/>
              <w:right w:val="nil"/>
            </w:tcBorders>
            <w:vAlign w:val="center"/>
          </w:tcPr>
          <w:p w14:paraId="75485B41" w14:textId="77777777" w:rsidR="00613A3F" w:rsidRDefault="00613A3F" w:rsidP="001F07C0">
            <w:pPr>
              <w:jc w:val="center"/>
              <w:rPr>
                <w:ins w:id="1013" w:author="Liu xg" w:date="2021-06-12T20:55:00Z"/>
              </w:rPr>
            </w:pPr>
          </w:p>
        </w:tc>
      </w:tr>
    </w:tbl>
    <w:p w14:paraId="37B4E8AC" w14:textId="77777777" w:rsidR="00613A3F" w:rsidRDefault="00613A3F" w:rsidP="00613A3F">
      <w:pPr>
        <w:rPr>
          <w:ins w:id="1014" w:author="Liu xg" w:date="2021-06-12T20:55:00Z"/>
          <w:rFonts w:ascii="宋体" w:hAnsi="宋体"/>
        </w:rPr>
      </w:pPr>
    </w:p>
    <w:p w14:paraId="324EDF55" w14:textId="77777777" w:rsidR="00613A3F" w:rsidRDefault="00613A3F" w:rsidP="00613A3F">
      <w:pPr>
        <w:jc w:val="center"/>
        <w:rPr>
          <w:ins w:id="1015" w:author="Liu xg" w:date="2021-06-12T20:55:00Z"/>
          <w:rFonts w:ascii="宋体" w:hAnsi="宋体"/>
        </w:rPr>
      </w:pPr>
      <w:ins w:id="1016" w:author="Liu xg" w:date="2021-06-12T20:55:00Z">
        <w:r w:rsidRPr="00FF4A46">
          <w:rPr>
            <w:rFonts w:ascii="宋体" w:hAnsi="宋体"/>
            <w:noProof/>
          </w:rPr>
          <w:drawing>
            <wp:inline distT="0" distB="0" distL="0" distR="0" wp14:anchorId="5B399A29" wp14:editId="4BDC04E4">
              <wp:extent cx="4320000" cy="2880000"/>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ins>
    </w:p>
    <w:p w14:paraId="16DA9959" w14:textId="77777777" w:rsidR="00613A3F" w:rsidRDefault="00613A3F" w:rsidP="00613A3F">
      <w:pPr>
        <w:pStyle w:val="ac"/>
        <w:jc w:val="center"/>
        <w:rPr>
          <w:ins w:id="1017" w:author="Liu xg" w:date="2021-06-12T20:55:00Z"/>
          <w:rFonts w:ascii="宋体" w:eastAsia="宋体" w:hAnsi="宋体"/>
        </w:rPr>
      </w:pPr>
      <w:ins w:id="1018" w:author="Liu xg" w:date="2021-06-12T20:55:00Z">
        <w:r w:rsidRPr="00D8195E">
          <w:rPr>
            <w:rFonts w:ascii="宋体" w:eastAsia="宋体" w:hAnsi="宋体"/>
          </w:rPr>
          <w:t xml:space="preserve">图 </w:t>
        </w:r>
        <w:r>
          <w:rPr>
            <w:rFonts w:ascii="宋体" w:eastAsia="宋体" w:hAnsi="宋体"/>
          </w:rPr>
          <w:t>6</w:t>
        </w:r>
        <w:r w:rsidRPr="00D8195E">
          <w:rPr>
            <w:rFonts w:ascii="宋体" w:eastAsia="宋体" w:hAnsi="宋体"/>
          </w:rPr>
          <w:t>.</w:t>
        </w:r>
        <w:r w:rsidRPr="009C37BF">
          <w:rPr>
            <w:rFonts w:hint="eastAsia"/>
          </w:rPr>
          <w:t xml:space="preserve"> </w:t>
        </w:r>
        <w:r>
          <w:rPr>
            <w:rFonts w:ascii="Times New Roman" w:eastAsia="宋体" w:hAnsi="Times New Roman" w:cs="Times New Roman" w:hint="eastAsia"/>
          </w:rPr>
          <w:t>动态学习率</w:t>
        </w:r>
        <w:r>
          <w:rPr>
            <w:rFonts w:ascii="宋体" w:eastAsia="宋体" w:hAnsi="宋体" w:hint="eastAsia"/>
          </w:rPr>
          <w:t>和固定学习率的</w:t>
        </w:r>
        <w:r w:rsidRPr="00D8195E">
          <w:rPr>
            <w:rFonts w:ascii="宋体" w:eastAsia="宋体" w:hAnsi="宋体" w:hint="eastAsia"/>
          </w:rPr>
          <w:t>收益比较</w:t>
        </w:r>
      </w:ins>
    </w:p>
    <w:p w14:paraId="2ECD46AF" w14:textId="436AF775" w:rsidR="00F74635" w:rsidRPr="00613A3F" w:rsidRDefault="00F74635" w:rsidP="00633B6A">
      <w:pPr>
        <w:rPr>
          <w:ins w:id="1019" w:author="Liu xg" w:date="2021-06-12T20:54:00Z"/>
        </w:rPr>
      </w:pPr>
    </w:p>
    <w:p w14:paraId="79A4140C" w14:textId="77777777" w:rsidR="00613A3F" w:rsidRPr="003F0D33" w:rsidRDefault="00613A3F" w:rsidP="00633B6A">
      <w:pPr>
        <w:rPr>
          <w:rFonts w:hint="eastAsia"/>
        </w:rPr>
      </w:pPr>
    </w:p>
    <w:p w14:paraId="4A50F8CF" w14:textId="622594B4" w:rsidR="00F74635" w:rsidRDefault="00E22876" w:rsidP="00295E6B">
      <w:pPr>
        <w:pStyle w:val="2"/>
      </w:pPr>
      <w:r>
        <w:t>5</w:t>
      </w:r>
      <w:r w:rsidR="00F74635">
        <w:t xml:space="preserve"> </w:t>
      </w:r>
      <w:r w:rsidR="00C30E5C">
        <w:rPr>
          <w:rFonts w:hint="eastAsia"/>
        </w:rPr>
        <w:t>结论</w:t>
      </w:r>
    </w:p>
    <w:p w14:paraId="791CDD1C" w14:textId="77777777" w:rsidR="00E44EA1" w:rsidRDefault="00E44EA1" w:rsidP="00E44EA1">
      <w:bookmarkStart w:id="1020" w:name="_Hlk74422347"/>
      <w:r>
        <w:rPr>
          <w:rFonts w:hint="eastAsia"/>
        </w:rPr>
        <w:t>基于</w:t>
      </w:r>
      <w:r w:rsidRPr="00CE4EEC">
        <w:rPr>
          <w:rFonts w:hint="eastAsia"/>
        </w:rPr>
        <w:t>边际价值理论</w:t>
      </w:r>
      <w:r>
        <w:rPr>
          <w:rFonts w:hint="eastAsia"/>
        </w:rPr>
        <w:t>我们提出了一个通过平衡利用</w:t>
      </w:r>
      <w:r>
        <w:rPr>
          <w:rFonts w:hint="eastAsia"/>
        </w:rPr>
        <w:t>-</w:t>
      </w:r>
      <w:r>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如各个智能体的目标收益的异质性，是形成合作行为的关键。这个结论与</w:t>
      </w:r>
      <w:r>
        <w:rPr>
          <w:rFonts w:hint="eastAsia"/>
        </w:rPr>
        <w:t>McAvoy</w:t>
      </w:r>
      <w:r>
        <w:rPr>
          <w:rFonts w:hint="eastAsia"/>
        </w:rPr>
        <w:t>等（</w:t>
      </w:r>
      <w:r>
        <w:rPr>
          <w:rFonts w:hint="eastAsia"/>
        </w:rPr>
        <w:t>2</w:t>
      </w:r>
      <w:r>
        <w:t>020</w:t>
      </w:r>
      <w:r>
        <w:rPr>
          <w:rFonts w:hint="eastAsia"/>
        </w:rPr>
        <w:t>）和</w:t>
      </w:r>
      <w:r>
        <w:rPr>
          <w:rFonts w:hint="eastAsia"/>
        </w:rPr>
        <w:t>McKee</w:t>
      </w:r>
      <w:r>
        <w:rPr>
          <w:rFonts w:hint="eastAsia"/>
        </w:rPr>
        <w:t>等（</w:t>
      </w:r>
      <w:r>
        <w:rPr>
          <w:rFonts w:hint="eastAsia"/>
        </w:rPr>
        <w:t>2</w:t>
      </w:r>
      <w:r>
        <w:t>020</w:t>
      </w:r>
      <w:r>
        <w:rPr>
          <w:rFonts w:hint="eastAsia"/>
        </w:rPr>
        <w:t>）最近的研究结果类似，他们发现智能体连接数量的异质性和社会偏好的异质性，能促进智能体社会行为的形成。我们的研究结果进一步揭示，其它类型的异质性，如本文设定的各个智能体目标需求的异质性，也能促进智能体间合作行为的形成。在此基础上，我们推断也许还存在其它可以促进智能体形成合作行为的异质性参数，这一点值得后续更为深入的理论与实验研究。</w:t>
      </w:r>
    </w:p>
    <w:p w14:paraId="635B6831" w14:textId="77777777" w:rsidR="00E44EA1" w:rsidRDefault="00E44EA1" w:rsidP="00E44EA1"/>
    <w:p w14:paraId="44B904BB" w14:textId="1A23DAAF" w:rsidR="00E44EA1" w:rsidRDefault="00E44EA1" w:rsidP="00E44EA1">
      <w:r>
        <w:rPr>
          <w:rFonts w:hint="eastAsia"/>
        </w:rPr>
        <w:t>我们的结果同时还表明，对于跨期社会困境问题，形成智能体间合作的策略还与智能体的初始位置及环境中奖励的分布有关。我们的这一结果与</w:t>
      </w:r>
      <w:r>
        <w:rPr>
          <w:rFonts w:hint="eastAsia"/>
        </w:rPr>
        <w:t>McAvoy</w:t>
      </w:r>
      <w:r>
        <w:rPr>
          <w:rFonts w:hint="eastAsia"/>
        </w:rPr>
        <w:t>等（</w:t>
      </w:r>
      <w:r>
        <w:rPr>
          <w:rFonts w:hint="eastAsia"/>
        </w:rPr>
        <w:t>2</w:t>
      </w:r>
      <w:r>
        <w:t>020</w:t>
      </w:r>
      <w:r>
        <w:rPr>
          <w:rFonts w:hint="eastAsia"/>
        </w:rPr>
        <w:t>）的结果一致，当智能体都集中在资源丰富或者贫瘠的地区，它们总体收益</w:t>
      </w:r>
      <w:del w:id="1021" w:author="Liu xg" w:date="2021-06-13T14:59:00Z">
        <w:r w:rsidDel="00037A0E">
          <w:rPr>
            <w:rFonts w:hint="eastAsia"/>
          </w:rPr>
          <w:delText>的变化会在一段时间后收</w:delText>
        </w:r>
      </w:del>
      <w:r>
        <w:rPr>
          <w:rFonts w:hint="eastAsia"/>
        </w:rPr>
        <w:t>敛于</w:t>
      </w:r>
      <w:del w:id="1022" w:author="Liu xg" w:date="2021-06-13T14:59:00Z">
        <w:r w:rsidDel="00037A0E">
          <w:rPr>
            <w:rFonts w:hint="eastAsia"/>
          </w:rPr>
          <w:delText>次优点</w:delText>
        </w:r>
      </w:del>
      <w:ins w:id="1023" w:author="Liu xg" w:date="2021-06-13T14:59:00Z">
        <w:r w:rsidR="00037A0E">
          <w:rPr>
            <w:rFonts w:hint="eastAsia"/>
          </w:rPr>
          <w:t>优化点的时间会</w:t>
        </w:r>
      </w:ins>
      <w:ins w:id="1024" w:author="Liu xg" w:date="2021-06-13T15:00:00Z">
        <w:r w:rsidR="00037A0E">
          <w:rPr>
            <w:rFonts w:hint="eastAsia"/>
          </w:rPr>
          <w:t>被滞后</w:t>
        </w:r>
      </w:ins>
      <w:r>
        <w:rPr>
          <w:rFonts w:hint="eastAsia"/>
        </w:rPr>
        <w:t>，而当智能体目标收益的分布与所处地区资源分布一致时，智能体总体收益能较快的收敛</w:t>
      </w:r>
      <w:del w:id="1025" w:author="Liu xg" w:date="2021-06-13T12:55:00Z">
        <w:r w:rsidDel="00070F5D">
          <w:rPr>
            <w:rFonts w:hint="eastAsia"/>
          </w:rPr>
          <w:delText>与</w:delText>
        </w:r>
      </w:del>
      <w:ins w:id="1026" w:author="Liu xg" w:date="2021-06-13T12:55:00Z">
        <w:r w:rsidR="00070F5D">
          <w:rPr>
            <w:rFonts w:hint="eastAsia"/>
          </w:rPr>
          <w:t>于</w:t>
        </w:r>
      </w:ins>
      <w:r>
        <w:rPr>
          <w:rFonts w:hint="eastAsia"/>
        </w:rPr>
        <w:t>优化点。</w:t>
      </w:r>
    </w:p>
    <w:p w14:paraId="08F7471D" w14:textId="77777777" w:rsidR="00E44EA1" w:rsidRDefault="00E44EA1" w:rsidP="00E44EA1"/>
    <w:p w14:paraId="116FDA76" w14:textId="77777777" w:rsidR="00E44EA1" w:rsidRDefault="00E44EA1" w:rsidP="00E44EA1">
      <w:r>
        <w:rPr>
          <w:rFonts w:hint="eastAsia"/>
        </w:rPr>
        <w:t>我们研究的一个主要不足之处在于，设计的智能体学习算法并没有考虑智能体间直接的互动和交互。智能体间通过一个时间段内总收益来产生相互的影响。对某个智能体而言，如果群体内的其它智能体行为都是非社会性，那么这个智能体一个时间段内总收益就会变少，这会引起该智能体根据其自身的目标收益来调整利用和探索策略。也就是说，其它智能体的非社</w:t>
      </w:r>
      <w:r>
        <w:rPr>
          <w:rFonts w:hint="eastAsia"/>
        </w:rPr>
        <w:lastRenderedPageBreak/>
        <w:t>会性行为间接引起了该智能体策略的变化。相似地，如果群体内的其它智能体行为都是亲社会性，他们的行为也会间接引起了该智能体利用和探索策略的变化。我们将在后续研究考虑，在算法中增加智能体间交互的参数。</w:t>
      </w:r>
    </w:p>
    <w:p w14:paraId="0B1C99D1" w14:textId="77777777" w:rsidR="00E44EA1" w:rsidRDefault="00E44EA1" w:rsidP="00E44EA1"/>
    <w:p w14:paraId="63459C33" w14:textId="77777777" w:rsidR="00E44EA1" w:rsidRDefault="00E44EA1" w:rsidP="00E44EA1">
      <w:r>
        <w:rPr>
          <w:rFonts w:hint="eastAsia"/>
        </w:rPr>
        <w:t>需要特别指出，我们只是在跨期社会困境中验证了智能体通过调整利用与探索策略来形成合作，对于其它类型的社会困境问题能否得到同样的结论还需要进一步的验证。</w:t>
      </w:r>
    </w:p>
    <w:bookmarkEnd w:id="1020"/>
    <w:p w14:paraId="257832D8" w14:textId="77777777" w:rsidR="00F2375E" w:rsidRPr="00F2375E" w:rsidRDefault="00F2375E" w:rsidP="00F2375E"/>
    <w:sectPr w:rsidR="00F2375E" w:rsidRPr="00F237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EB1B7" w14:textId="77777777" w:rsidR="002F5EC1" w:rsidRDefault="002F5EC1" w:rsidP="00561F93">
      <w:pPr>
        <w:spacing w:line="240" w:lineRule="auto"/>
      </w:pPr>
      <w:r>
        <w:separator/>
      </w:r>
    </w:p>
  </w:endnote>
  <w:endnote w:type="continuationSeparator" w:id="0">
    <w:p w14:paraId="6D259005" w14:textId="77777777" w:rsidR="002F5EC1" w:rsidRDefault="002F5EC1"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07172" w14:textId="77777777" w:rsidR="002F5EC1" w:rsidRDefault="002F5EC1" w:rsidP="00561F93">
      <w:pPr>
        <w:spacing w:line="240" w:lineRule="auto"/>
      </w:pPr>
      <w:r>
        <w:separator/>
      </w:r>
    </w:p>
  </w:footnote>
  <w:footnote w:type="continuationSeparator" w:id="0">
    <w:p w14:paraId="41A7C656" w14:textId="77777777" w:rsidR="002F5EC1" w:rsidRDefault="002F5EC1" w:rsidP="00561F93">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bordersDoNotSurroundHeader/>
  <w:bordersDoNotSurroundFooter/>
  <w:proofState w:spelling="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997"/>
    <w:rsid w:val="00020F23"/>
    <w:rsid w:val="00021EB7"/>
    <w:rsid w:val="00037A0E"/>
    <w:rsid w:val="000440A5"/>
    <w:rsid w:val="00070F5D"/>
    <w:rsid w:val="0008148E"/>
    <w:rsid w:val="00085FC4"/>
    <w:rsid w:val="00092CF0"/>
    <w:rsid w:val="000B3F27"/>
    <w:rsid w:val="000C4C33"/>
    <w:rsid w:val="000C4F84"/>
    <w:rsid w:val="000D7897"/>
    <w:rsid w:val="000E5A38"/>
    <w:rsid w:val="00101CF4"/>
    <w:rsid w:val="00105355"/>
    <w:rsid w:val="001269E2"/>
    <w:rsid w:val="001332FC"/>
    <w:rsid w:val="0013421A"/>
    <w:rsid w:val="00143915"/>
    <w:rsid w:val="001471D6"/>
    <w:rsid w:val="001536DE"/>
    <w:rsid w:val="00153BA6"/>
    <w:rsid w:val="00182ED9"/>
    <w:rsid w:val="00185D8F"/>
    <w:rsid w:val="0019184E"/>
    <w:rsid w:val="0019799B"/>
    <w:rsid w:val="001A332D"/>
    <w:rsid w:val="001A611E"/>
    <w:rsid w:val="001B6B9B"/>
    <w:rsid w:val="001B797F"/>
    <w:rsid w:val="00203801"/>
    <w:rsid w:val="00207567"/>
    <w:rsid w:val="00260529"/>
    <w:rsid w:val="00284712"/>
    <w:rsid w:val="00290113"/>
    <w:rsid w:val="00295E6B"/>
    <w:rsid w:val="00297BCE"/>
    <w:rsid w:val="002A4A72"/>
    <w:rsid w:val="002B1FE1"/>
    <w:rsid w:val="002B621B"/>
    <w:rsid w:val="002D3D0F"/>
    <w:rsid w:val="002F3252"/>
    <w:rsid w:val="002F5EC1"/>
    <w:rsid w:val="00302475"/>
    <w:rsid w:val="00306630"/>
    <w:rsid w:val="00315C87"/>
    <w:rsid w:val="00326C7B"/>
    <w:rsid w:val="00344B8A"/>
    <w:rsid w:val="00347CE3"/>
    <w:rsid w:val="00372D3B"/>
    <w:rsid w:val="0037322D"/>
    <w:rsid w:val="003948C6"/>
    <w:rsid w:val="00395AA7"/>
    <w:rsid w:val="003A16D1"/>
    <w:rsid w:val="003A2993"/>
    <w:rsid w:val="003B2091"/>
    <w:rsid w:val="003C0947"/>
    <w:rsid w:val="003C663C"/>
    <w:rsid w:val="003C7E1A"/>
    <w:rsid w:val="003D4384"/>
    <w:rsid w:val="003F0D33"/>
    <w:rsid w:val="003F231F"/>
    <w:rsid w:val="003F5E97"/>
    <w:rsid w:val="0040598B"/>
    <w:rsid w:val="00407ED7"/>
    <w:rsid w:val="00412DE6"/>
    <w:rsid w:val="00427B84"/>
    <w:rsid w:val="00433C8C"/>
    <w:rsid w:val="004369C7"/>
    <w:rsid w:val="004441BD"/>
    <w:rsid w:val="0048175D"/>
    <w:rsid w:val="004875E2"/>
    <w:rsid w:val="00487860"/>
    <w:rsid w:val="0049160D"/>
    <w:rsid w:val="004918C5"/>
    <w:rsid w:val="00494704"/>
    <w:rsid w:val="004A58A2"/>
    <w:rsid w:val="004C245C"/>
    <w:rsid w:val="004E6BBB"/>
    <w:rsid w:val="004F18CD"/>
    <w:rsid w:val="004F6279"/>
    <w:rsid w:val="00503497"/>
    <w:rsid w:val="00504409"/>
    <w:rsid w:val="0052130D"/>
    <w:rsid w:val="00543066"/>
    <w:rsid w:val="00547964"/>
    <w:rsid w:val="0055486B"/>
    <w:rsid w:val="00561F93"/>
    <w:rsid w:val="00587320"/>
    <w:rsid w:val="0059198C"/>
    <w:rsid w:val="005A6ADF"/>
    <w:rsid w:val="005A751D"/>
    <w:rsid w:val="005D15F7"/>
    <w:rsid w:val="005D4F67"/>
    <w:rsid w:val="005E2465"/>
    <w:rsid w:val="005F6D74"/>
    <w:rsid w:val="005F71C9"/>
    <w:rsid w:val="006028EE"/>
    <w:rsid w:val="00606539"/>
    <w:rsid w:val="00613A3F"/>
    <w:rsid w:val="00633B6A"/>
    <w:rsid w:val="00667DAF"/>
    <w:rsid w:val="00672C83"/>
    <w:rsid w:val="00684997"/>
    <w:rsid w:val="006A1693"/>
    <w:rsid w:val="006B3727"/>
    <w:rsid w:val="006D3173"/>
    <w:rsid w:val="006D5317"/>
    <w:rsid w:val="006F3DA9"/>
    <w:rsid w:val="00700DA8"/>
    <w:rsid w:val="007023A6"/>
    <w:rsid w:val="00745582"/>
    <w:rsid w:val="00752E3B"/>
    <w:rsid w:val="00760433"/>
    <w:rsid w:val="00771552"/>
    <w:rsid w:val="00771E9B"/>
    <w:rsid w:val="00771EAE"/>
    <w:rsid w:val="007725FE"/>
    <w:rsid w:val="00784857"/>
    <w:rsid w:val="00786321"/>
    <w:rsid w:val="00787B5E"/>
    <w:rsid w:val="007A60BC"/>
    <w:rsid w:val="007B490E"/>
    <w:rsid w:val="007F0570"/>
    <w:rsid w:val="007F24C0"/>
    <w:rsid w:val="00802124"/>
    <w:rsid w:val="008028A2"/>
    <w:rsid w:val="00802B87"/>
    <w:rsid w:val="00806314"/>
    <w:rsid w:val="00812C65"/>
    <w:rsid w:val="00815B03"/>
    <w:rsid w:val="00844074"/>
    <w:rsid w:val="0084784B"/>
    <w:rsid w:val="008733D0"/>
    <w:rsid w:val="00894B7E"/>
    <w:rsid w:val="008A3384"/>
    <w:rsid w:val="008A355A"/>
    <w:rsid w:val="008A5246"/>
    <w:rsid w:val="008B3003"/>
    <w:rsid w:val="008C66FD"/>
    <w:rsid w:val="008D398F"/>
    <w:rsid w:val="008D4A83"/>
    <w:rsid w:val="008E40A6"/>
    <w:rsid w:val="008F36E6"/>
    <w:rsid w:val="008F737B"/>
    <w:rsid w:val="008F783D"/>
    <w:rsid w:val="00920DCC"/>
    <w:rsid w:val="00934BDB"/>
    <w:rsid w:val="00950B38"/>
    <w:rsid w:val="0096787A"/>
    <w:rsid w:val="00967E60"/>
    <w:rsid w:val="00990282"/>
    <w:rsid w:val="009931C2"/>
    <w:rsid w:val="009942A0"/>
    <w:rsid w:val="00994AE6"/>
    <w:rsid w:val="00994BB2"/>
    <w:rsid w:val="009A5879"/>
    <w:rsid w:val="009A6F44"/>
    <w:rsid w:val="009B5920"/>
    <w:rsid w:val="009D071E"/>
    <w:rsid w:val="009F323C"/>
    <w:rsid w:val="009F757F"/>
    <w:rsid w:val="00A05A82"/>
    <w:rsid w:val="00A05AD7"/>
    <w:rsid w:val="00A1483C"/>
    <w:rsid w:val="00A217B2"/>
    <w:rsid w:val="00A26DC4"/>
    <w:rsid w:val="00A350C1"/>
    <w:rsid w:val="00A35E61"/>
    <w:rsid w:val="00A4297F"/>
    <w:rsid w:val="00A43D22"/>
    <w:rsid w:val="00A465E2"/>
    <w:rsid w:val="00A54A6C"/>
    <w:rsid w:val="00A6720C"/>
    <w:rsid w:val="00A731AA"/>
    <w:rsid w:val="00AB0FD1"/>
    <w:rsid w:val="00AB611A"/>
    <w:rsid w:val="00AC47EF"/>
    <w:rsid w:val="00AD6F9C"/>
    <w:rsid w:val="00B21A36"/>
    <w:rsid w:val="00B26394"/>
    <w:rsid w:val="00B3358D"/>
    <w:rsid w:val="00B375D2"/>
    <w:rsid w:val="00B65A24"/>
    <w:rsid w:val="00B8142D"/>
    <w:rsid w:val="00B8650C"/>
    <w:rsid w:val="00B95840"/>
    <w:rsid w:val="00BB0D85"/>
    <w:rsid w:val="00BE265A"/>
    <w:rsid w:val="00BE51FF"/>
    <w:rsid w:val="00BE6BD4"/>
    <w:rsid w:val="00BF1E83"/>
    <w:rsid w:val="00BF3A5D"/>
    <w:rsid w:val="00BF62E6"/>
    <w:rsid w:val="00C146AE"/>
    <w:rsid w:val="00C214BD"/>
    <w:rsid w:val="00C23DDE"/>
    <w:rsid w:val="00C24C4E"/>
    <w:rsid w:val="00C30E5C"/>
    <w:rsid w:val="00C45E8C"/>
    <w:rsid w:val="00C6130B"/>
    <w:rsid w:val="00C9694D"/>
    <w:rsid w:val="00C97930"/>
    <w:rsid w:val="00CA1F47"/>
    <w:rsid w:val="00CB6E77"/>
    <w:rsid w:val="00CC2502"/>
    <w:rsid w:val="00CE3F12"/>
    <w:rsid w:val="00CE442D"/>
    <w:rsid w:val="00CE4EEC"/>
    <w:rsid w:val="00CE6B4B"/>
    <w:rsid w:val="00D22973"/>
    <w:rsid w:val="00D229C9"/>
    <w:rsid w:val="00D37ED5"/>
    <w:rsid w:val="00D42511"/>
    <w:rsid w:val="00D437E7"/>
    <w:rsid w:val="00D44BDB"/>
    <w:rsid w:val="00D4591D"/>
    <w:rsid w:val="00D60203"/>
    <w:rsid w:val="00D634CA"/>
    <w:rsid w:val="00D857CF"/>
    <w:rsid w:val="00D90EE1"/>
    <w:rsid w:val="00D97F75"/>
    <w:rsid w:val="00DA27A8"/>
    <w:rsid w:val="00DC2EB1"/>
    <w:rsid w:val="00DD024A"/>
    <w:rsid w:val="00DE097A"/>
    <w:rsid w:val="00DF150F"/>
    <w:rsid w:val="00DF76D8"/>
    <w:rsid w:val="00E03EAC"/>
    <w:rsid w:val="00E22876"/>
    <w:rsid w:val="00E409B8"/>
    <w:rsid w:val="00E44EA1"/>
    <w:rsid w:val="00E55431"/>
    <w:rsid w:val="00E573A2"/>
    <w:rsid w:val="00E670A9"/>
    <w:rsid w:val="00E8046A"/>
    <w:rsid w:val="00E903B9"/>
    <w:rsid w:val="00E930CA"/>
    <w:rsid w:val="00ED597B"/>
    <w:rsid w:val="00ED68B0"/>
    <w:rsid w:val="00ED7685"/>
    <w:rsid w:val="00EE30EA"/>
    <w:rsid w:val="00EE6D34"/>
    <w:rsid w:val="00F13AE5"/>
    <w:rsid w:val="00F16A79"/>
    <w:rsid w:val="00F2375E"/>
    <w:rsid w:val="00F34515"/>
    <w:rsid w:val="00F42EC8"/>
    <w:rsid w:val="00F455E8"/>
    <w:rsid w:val="00F55097"/>
    <w:rsid w:val="00F57D88"/>
    <w:rsid w:val="00F74635"/>
    <w:rsid w:val="00F81BB8"/>
    <w:rsid w:val="00F844F6"/>
    <w:rsid w:val="00F879BE"/>
    <w:rsid w:val="00F92067"/>
    <w:rsid w:val="00F97006"/>
    <w:rsid w:val="00FA2B7A"/>
    <w:rsid w:val="00FD00E4"/>
    <w:rsid w:val="00FD2935"/>
    <w:rsid w:val="00FD6595"/>
    <w:rsid w:val="00FF2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4A83"/>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3715</TotalTime>
  <Pages>12</Pages>
  <Words>1545</Words>
  <Characters>8807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154</cp:revision>
  <dcterms:created xsi:type="dcterms:W3CDTF">2021-05-03T00:11:00Z</dcterms:created>
  <dcterms:modified xsi:type="dcterms:W3CDTF">2021-06-14T14:43:00Z</dcterms:modified>
</cp:coreProperties>
</file>