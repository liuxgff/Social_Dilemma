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w:t>
      </w:r>
      <w:proofErr w:type="gramStart"/>
      <w:r w:rsidR="00BF3A5D">
        <w:rPr>
          <w:rFonts w:hint="eastAsia"/>
        </w:rPr>
        <w:t>往资源</w:t>
      </w:r>
      <w:proofErr w:type="gramEnd"/>
      <w:r w:rsidR="00BF3A5D">
        <w:rPr>
          <w:rFonts w:hint="eastAsia"/>
        </w:rPr>
        <w:t>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w:t>
      </w:r>
      <w:proofErr w:type="gramStart"/>
      <w:r w:rsidR="00771552">
        <w:rPr>
          <w:rFonts w:hint="eastAsia"/>
        </w:rPr>
        <w:t>体采取</w:t>
      </w:r>
      <w:proofErr w:type="gramEnd"/>
      <w:r w:rsidR="00771552">
        <w:rPr>
          <w:rFonts w:hint="eastAsia"/>
        </w:rPr>
        <w:t>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proofErr w:type="gramStart"/>
      <w:r w:rsidR="00DD024A">
        <w:rPr>
          <w:rFonts w:hint="eastAsia"/>
        </w:rPr>
        <w:t>个</w:t>
      </w:r>
      <w:proofErr w:type="gramEnd"/>
      <w:r w:rsidR="00DD024A">
        <w:rPr>
          <w:rFonts w:hint="eastAsia"/>
        </w:rPr>
        <w:t>体</w:t>
      </w:r>
      <w:r w:rsidR="00EE30EA">
        <w:rPr>
          <w:rFonts w:hint="eastAsia"/>
        </w:rPr>
        <w:t>能获取</w:t>
      </w:r>
      <w:r w:rsidR="00DD024A">
        <w:rPr>
          <w:rFonts w:hint="eastAsia"/>
        </w:rPr>
        <w:t>群体内许多其它同伴</w:t>
      </w:r>
      <w:r w:rsidR="00EE30EA">
        <w:rPr>
          <w:rFonts w:hint="eastAsia"/>
        </w:rPr>
        <w:t>的信息，从而形成个体的</w:t>
      </w:r>
      <w:proofErr w:type="gramStart"/>
      <w:r w:rsidR="00EE30EA">
        <w:rPr>
          <w:rFonts w:hint="eastAsia"/>
        </w:rPr>
        <w:t>亲社会</w:t>
      </w:r>
      <w:proofErr w:type="gramEnd"/>
      <w:r w:rsidR="00EE30EA">
        <w:rPr>
          <w:rFonts w:hint="eastAsia"/>
        </w:rPr>
        <w:t>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3D427C9B"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w:t>
      </w:r>
      <w:proofErr w:type="gramStart"/>
      <w:r w:rsidR="00F455E8">
        <w:rPr>
          <w:rFonts w:hint="eastAsia"/>
        </w:rPr>
        <w:t>体</w:t>
      </w:r>
      <w:r w:rsidR="000B3F27">
        <w:rPr>
          <w:rFonts w:hint="eastAsia"/>
        </w:rPr>
        <w:t>为了</w:t>
      </w:r>
      <w:proofErr w:type="gramEnd"/>
      <w:r w:rsidR="000B3F27">
        <w:rPr>
          <w:rFonts w:hint="eastAsia"/>
        </w:rPr>
        <w:t>避免局部最优</w:t>
      </w:r>
      <w:proofErr w:type="gramStart"/>
      <w:r w:rsidR="000B3F27">
        <w:rPr>
          <w:rFonts w:hint="eastAsia"/>
        </w:rPr>
        <w:t>解选择</w:t>
      </w:r>
      <w:proofErr w:type="gramEnd"/>
      <w:r w:rsidR="000B3F27">
        <w:rPr>
          <w:rFonts w:hint="eastAsia"/>
        </w:rPr>
        <w:t>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del w:id="1" w:author="Liu xg" w:date="2021-06-12T20:50:00Z">
        <w:r w:rsidR="00CE3F12" w:rsidDel="003F0D33">
          <w:rPr>
            <w:rFonts w:hint="eastAsia"/>
          </w:rPr>
          <w:delText>平均收益</w:delText>
        </w:r>
      </w:del>
      <w:ins w:id="2" w:author="Liu xg" w:date="2021-06-12T20:50:00Z">
        <w:r w:rsidR="003F0D33">
          <w:rPr>
            <w:rFonts w:hint="eastAsia"/>
          </w:rPr>
          <w:t>阶段</w:t>
        </w:r>
      </w:ins>
      <w:ins w:id="3" w:author="Liu xg" w:date="2021-06-12T21:00:00Z">
        <w:r w:rsidR="00D97F75">
          <w:rPr>
            <w:rFonts w:hint="eastAsia"/>
          </w:rPr>
          <w:t>累积</w:t>
        </w:r>
      </w:ins>
      <w:ins w:id="4" w:author="Liu xg" w:date="2021-06-12T20:50:00Z">
        <w:r w:rsidR="003F0D33">
          <w:rPr>
            <w:rFonts w:hint="eastAsia"/>
          </w:rPr>
          <w:t>收益</w:t>
        </w:r>
      </w:ins>
      <w:r w:rsidR="00CE3F12">
        <w:rPr>
          <w:rFonts w:hint="eastAsia"/>
        </w:rPr>
        <w:t>和目标收益之间的差值来定义的学习率，该</w:t>
      </w:r>
      <w:proofErr w:type="gramStart"/>
      <w:r w:rsidR="00CE3F12">
        <w:rPr>
          <w:rFonts w:hint="eastAsia"/>
        </w:rPr>
        <w:t>学习率能根据</w:t>
      </w:r>
      <w:proofErr w:type="gramEnd"/>
      <w:r w:rsidR="00CE3F12">
        <w:rPr>
          <w:rFonts w:hint="eastAsia"/>
        </w:rPr>
        <w:t>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w:t>
      </w:r>
      <w:proofErr w:type="gramStart"/>
      <w:r>
        <w:rPr>
          <w:rFonts w:hint="eastAsia"/>
        </w:rPr>
        <w:t>体更多</w:t>
      </w:r>
      <w:proofErr w:type="gramEnd"/>
      <w:r>
        <w:rPr>
          <w:rFonts w:hint="eastAsia"/>
        </w:rPr>
        <w:t>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w:t>
      </w:r>
      <w:proofErr w:type="gramStart"/>
      <w:r w:rsidR="00667DAF">
        <w:rPr>
          <w:rFonts w:hint="eastAsia"/>
        </w:rPr>
        <w:t>体获得亲社会</w:t>
      </w:r>
      <w:proofErr w:type="gramEnd"/>
      <w:r w:rsidR="00667DAF">
        <w:rPr>
          <w:rFonts w:hint="eastAsia"/>
        </w:rPr>
        <w:t>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w:t>
      </w:r>
      <w:proofErr w:type="gramStart"/>
      <w:r w:rsidR="002D3D0F">
        <w:rPr>
          <w:rFonts w:hint="eastAsia"/>
        </w:rPr>
        <w:t>体为了</w:t>
      </w:r>
      <w:proofErr w:type="gramEnd"/>
      <w:r w:rsidR="002D3D0F">
        <w:rPr>
          <w:rFonts w:hint="eastAsia"/>
        </w:rPr>
        <w:t>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w:t>
      </w:r>
      <w:proofErr w:type="gramStart"/>
      <w:r w:rsidR="00C214BD">
        <w:rPr>
          <w:rFonts w:hint="eastAsia"/>
        </w:rPr>
        <w:t>求解</w:t>
      </w:r>
      <w:r w:rsidR="00C214BD" w:rsidRPr="00C214BD">
        <w:rPr>
          <w:rFonts w:hint="eastAsia"/>
        </w:rPr>
        <w:t>多臂赌博</w:t>
      </w:r>
      <w:proofErr w:type="gramEnd"/>
      <w:r w:rsidR="00C214BD" w:rsidRPr="00C214BD">
        <w:rPr>
          <w:rFonts w:hint="eastAsia"/>
        </w:rPr>
        <w:t>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w:t>
      </w:r>
      <w:proofErr w:type="gramStart"/>
      <w:r>
        <w:rPr>
          <w:rFonts w:cs="Times New Roman" w:hint="eastAsia"/>
        </w:rPr>
        <w:t>回报非</w:t>
      </w:r>
      <w:proofErr w:type="gramEnd"/>
      <w:r>
        <w:rPr>
          <w:rFonts w:cs="Times New Roman" w:hint="eastAsia"/>
        </w:rPr>
        <w:t>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proofErr w:type="gramStart"/>
      <w:r w:rsidR="007725FE">
        <w:rPr>
          <w:rFonts w:cs="Times New Roman" w:hint="eastAsia"/>
        </w:rPr>
        <w:t>值</w:t>
      </w:r>
      <w:r w:rsidR="007725FE">
        <w:rPr>
          <w:rFonts w:cs="Times New Roman" w:hint="eastAsia"/>
        </w:rPr>
        <w:lastRenderedPageBreak/>
        <w:t>探索</w:t>
      </w:r>
      <w:proofErr w:type="gramEnd"/>
      <w:r w:rsidR="007725FE">
        <w:rPr>
          <w:rFonts w:cs="Times New Roman" w:hint="eastAsia"/>
        </w:rPr>
        <w:t>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w:t>
      </w:r>
      <w:proofErr w:type="gramStart"/>
      <w:r>
        <w:rPr>
          <w:rFonts w:cs="Times New Roman" w:hint="eastAsia"/>
        </w:rPr>
        <w:t>体探索</w:t>
      </w:r>
      <w:proofErr w:type="gramEnd"/>
      <w:r>
        <w:rPr>
          <w:rFonts w:cs="Times New Roman" w:hint="eastAsia"/>
        </w:rPr>
        <w:t>的情形，不仅需要鼓励智能</w:t>
      </w:r>
      <w:proofErr w:type="gramStart"/>
      <w:r>
        <w:rPr>
          <w:rFonts w:cs="Times New Roman" w:hint="eastAsia"/>
        </w:rPr>
        <w:t>体探索</w:t>
      </w:r>
      <w:proofErr w:type="gramEnd"/>
      <w:r>
        <w:rPr>
          <w:rFonts w:cs="Times New Roman" w:hint="eastAsia"/>
        </w:rPr>
        <w:t>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w:t>
      </w:r>
      <w:proofErr w:type="gramStart"/>
      <w:r w:rsidR="006A1693" w:rsidRPr="006A1693">
        <w:rPr>
          <w:rFonts w:cs="Times New Roman" w:hint="eastAsia"/>
        </w:rPr>
        <w:t>体采取</w:t>
      </w:r>
      <w:proofErr w:type="gramEnd"/>
      <w:r w:rsidR="006A1693" w:rsidRPr="006A1693">
        <w:rPr>
          <w:rFonts w:cs="Times New Roman" w:hint="eastAsia"/>
        </w:rPr>
        <w:t>对其他智能</w:t>
      </w:r>
      <w:proofErr w:type="gramStart"/>
      <w:r w:rsidR="006A1693" w:rsidRPr="006A1693">
        <w:rPr>
          <w:rFonts w:cs="Times New Roman" w:hint="eastAsia"/>
        </w:rPr>
        <w:t>体行为</w:t>
      </w:r>
      <w:proofErr w:type="gramEnd"/>
      <w:r w:rsidR="006A1693" w:rsidRPr="006A1693">
        <w:rPr>
          <w:rFonts w:cs="Times New Roman" w:hint="eastAsia"/>
        </w:rPr>
        <w:t>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w:t>
      </w:r>
      <w:proofErr w:type="gramStart"/>
      <w:r w:rsidR="002B1FE1">
        <w:rPr>
          <w:rFonts w:cs="Times New Roman" w:hint="eastAsia"/>
        </w:rPr>
        <w:t>体</w:t>
      </w:r>
      <w:r w:rsidR="002B1FE1" w:rsidRPr="006A1693">
        <w:rPr>
          <w:rFonts w:cs="Times New Roman" w:hint="eastAsia"/>
        </w:rPr>
        <w:t>探索</w:t>
      </w:r>
      <w:proofErr w:type="gramEnd"/>
      <w:r w:rsidR="002B1FE1" w:rsidRPr="006A1693">
        <w:rPr>
          <w:rFonts w:cs="Times New Roman" w:hint="eastAsia"/>
        </w:rPr>
        <w:t>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w:t>
      </w:r>
      <w:proofErr w:type="gramStart"/>
      <w:r w:rsidR="00101CF4">
        <w:rPr>
          <w:rFonts w:cs="Times New Roman" w:hint="eastAsia"/>
        </w:rPr>
        <w:t>体</w:t>
      </w:r>
      <w:r w:rsidR="006A1693" w:rsidRPr="006A1693">
        <w:rPr>
          <w:rFonts w:cs="Times New Roman" w:hint="eastAsia"/>
        </w:rPr>
        <w:t>访问其</w:t>
      </w:r>
      <w:proofErr w:type="gramEnd"/>
      <w:r w:rsidR="006A1693" w:rsidRPr="006A1693">
        <w:rPr>
          <w:rFonts w:cs="Times New Roman" w:hint="eastAsia"/>
        </w:rPr>
        <w:t>行为影响其他</w:t>
      </w:r>
      <w:r w:rsidR="00101CF4">
        <w:rPr>
          <w:rFonts w:cs="Times New Roman" w:hint="eastAsia"/>
        </w:rPr>
        <w:t>智能</w:t>
      </w:r>
      <w:proofErr w:type="gramStart"/>
      <w:r w:rsidR="00101CF4">
        <w:rPr>
          <w:rFonts w:cs="Times New Roman" w:hint="eastAsia"/>
        </w:rPr>
        <w:t>体</w:t>
      </w:r>
      <w:r w:rsidR="006A1693" w:rsidRPr="006A1693">
        <w:rPr>
          <w:rFonts w:cs="Times New Roman" w:hint="eastAsia"/>
        </w:rPr>
        <w:t>转变</w:t>
      </w:r>
      <w:proofErr w:type="gramEnd"/>
      <w:r w:rsidR="006A1693" w:rsidRPr="006A1693">
        <w:rPr>
          <w:rFonts w:cs="Times New Roman" w:hint="eastAsia"/>
        </w:rPr>
        <w:t>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w:t>
      </w:r>
      <w:proofErr w:type="gramStart"/>
      <w:r w:rsidR="00395AA7">
        <w:rPr>
          <w:rFonts w:cs="Times New Roman" w:hint="eastAsia"/>
        </w:rPr>
        <w:t>体更好</w:t>
      </w:r>
      <w:proofErr w:type="gramEnd"/>
      <w:r w:rsidR="00395AA7">
        <w:rPr>
          <w:rFonts w:cs="Times New Roman" w:hint="eastAsia"/>
        </w:rPr>
        <w:t>的获得总体收益。</w:t>
      </w:r>
      <w:r w:rsidR="002B1FE1">
        <w:rPr>
          <w:rFonts w:cs="Times New Roman" w:hint="eastAsia"/>
        </w:rPr>
        <w:t>以上多智能体下的探索策略仍然需要智能体获取其他智能体的信息，对于只能获取少部分其他智能体，甚至不需要其他智能</w:t>
      </w:r>
      <w:proofErr w:type="gramStart"/>
      <w:r w:rsidR="002B1FE1">
        <w:rPr>
          <w:rFonts w:cs="Times New Roman" w:hint="eastAsia"/>
        </w:rPr>
        <w:t>体信息</w:t>
      </w:r>
      <w:proofErr w:type="gramEnd"/>
      <w:r w:rsidR="002B1FE1">
        <w:rPr>
          <w:rFonts w:cs="Times New Roman" w:hint="eastAsia"/>
        </w:rPr>
        <w:t>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proofErr w:type="gramStart"/>
      <w:r w:rsidR="00DF150F">
        <w:rPr>
          <w:rFonts w:hint="eastAsia"/>
        </w:rPr>
        <w:t>个</w:t>
      </w:r>
      <w:proofErr w:type="gramEnd"/>
      <w:r w:rsidR="00DF150F">
        <w:rPr>
          <w:rFonts w:hint="eastAsia"/>
        </w:rPr>
        <w:t>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proofErr w:type="gramStart"/>
      <w:r w:rsidR="008A5246">
        <w:rPr>
          <w:rFonts w:hint="eastAsia"/>
        </w:rPr>
        <w:t>个</w:t>
      </w:r>
      <w:proofErr w:type="gramEnd"/>
      <w:r w:rsidR="008A5246">
        <w:rPr>
          <w:rFonts w:hint="eastAsia"/>
        </w:rPr>
        <w:t>维度，也就是智能</w:t>
      </w:r>
      <w:proofErr w:type="gramStart"/>
      <w:r w:rsidR="008A5246">
        <w:rPr>
          <w:rFonts w:hint="eastAsia"/>
        </w:rPr>
        <w:t>体只能</w:t>
      </w:r>
      <w:proofErr w:type="gramEnd"/>
      <w:r w:rsidR="008A5246">
        <w:rPr>
          <w:rFonts w:hint="eastAsia"/>
        </w:rPr>
        <w:t>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w:t>
      </w:r>
      <w:proofErr w:type="gramStart"/>
      <w:r>
        <w:rPr>
          <w:rFonts w:hint="eastAsia"/>
        </w:rPr>
        <w:t>体执行</w:t>
      </w:r>
      <w:proofErr w:type="gramEnd"/>
      <w:r>
        <w:rPr>
          <w:rFonts w:hint="eastAsia"/>
        </w:rPr>
        <w:t>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133C2A"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w:t>
      </w:r>
      <w:proofErr w:type="gramStart"/>
      <w:r w:rsidR="00B95840">
        <w:rPr>
          <w:rFonts w:hint="eastAsia"/>
        </w:rPr>
        <w:t>体采取</w:t>
      </w:r>
      <w:proofErr w:type="gramEnd"/>
      <w:r w:rsidR="00B95840">
        <w:rPr>
          <w:rFonts w:hint="eastAsia"/>
        </w:rPr>
        <w:t>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133C2A"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3FE224AD" w:rsidR="00AB0FD1" w:rsidRDefault="00E670A9" w:rsidP="00AB0FD1">
      <w:r>
        <w:rPr>
          <w:rFonts w:hint="eastAsia"/>
        </w:rPr>
        <w:t>我们考虑通过智能体的</w:t>
      </w:r>
      <w:del w:id="5" w:author="Liu xg" w:date="2021-06-12T20:50:00Z">
        <w:r w:rsidDel="003F0D33">
          <w:rPr>
            <w:rFonts w:hint="eastAsia"/>
          </w:rPr>
          <w:delText>平均收益</w:delText>
        </w:r>
      </w:del>
      <w:ins w:id="6" w:author="Liu xg" w:date="2021-06-12T20:50:00Z">
        <w:r w:rsidR="003F0D33">
          <w:rPr>
            <w:rFonts w:hint="eastAsia"/>
          </w:rPr>
          <w:t>阶段</w:t>
        </w:r>
      </w:ins>
      <w:ins w:id="7" w:author="Liu xg" w:date="2021-06-12T21:00:00Z">
        <w:r w:rsidR="00D97F75">
          <w:rPr>
            <w:rFonts w:hint="eastAsia"/>
          </w:rPr>
          <w:t>累积</w:t>
        </w:r>
      </w:ins>
      <w:ins w:id="8" w:author="Liu xg" w:date="2021-06-12T20:50:00Z">
        <w:r w:rsidR="003F0D33">
          <w:rPr>
            <w:rFonts w:hint="eastAsia"/>
          </w:rPr>
          <w:t>收益</w:t>
        </w:r>
      </w:ins>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del w:id="9" w:author="Liu xg" w:date="2021-06-12T20:50:00Z">
        <w:r w:rsidR="00AB0FD1" w:rsidDel="003F0D33">
          <w:rPr>
            <w:rFonts w:hint="eastAsia"/>
          </w:rPr>
          <w:delText>平均收益</w:delText>
        </w:r>
      </w:del>
      <w:ins w:id="10" w:author="Liu xg" w:date="2021-06-12T20:50:00Z">
        <w:r w:rsidR="003F0D33">
          <w:rPr>
            <w:rFonts w:hint="eastAsia"/>
          </w:rPr>
          <w:t>阶段</w:t>
        </w:r>
      </w:ins>
      <w:ins w:id="11" w:author="Liu xg" w:date="2021-06-12T21:00:00Z">
        <w:r w:rsidR="00D97F75">
          <w:rPr>
            <w:rFonts w:hint="eastAsia"/>
          </w:rPr>
          <w:t>累积</w:t>
        </w:r>
      </w:ins>
      <w:ins w:id="12"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6E471DE" w:rsidR="00B8142D" w:rsidRPr="00DB209F" w:rsidRDefault="00133C2A" w:rsidP="00B8142D">
      <w:pPr>
        <w:rPr>
          <w:ins w:id="13" w:author="Liu xg" w:date="2021-06-12T20:49:00Z"/>
          <w:i/>
        </w:rPr>
      </w:pPr>
      <m:oMathPara>
        <m:oMath>
          <m:sSup>
            <m:sSupPr>
              <m:ctrlPr>
                <w:ins w:id="14" w:author="Liu xg" w:date="2021-06-12T20:49:00Z">
                  <w:rPr>
                    <w:rFonts w:ascii="Cambria Math" w:hAnsi="Cambria Math"/>
                    <w:i/>
                  </w:rPr>
                </w:ins>
              </m:ctrlPr>
            </m:sSupPr>
            <m:e>
              <m:r>
                <w:ins w:id="15" w:author="Liu xg" w:date="2021-06-12T20:49:00Z">
                  <w:rPr>
                    <w:rFonts w:ascii="Cambria Math" w:hAnsi="Cambria Math"/>
                  </w:rPr>
                  <m:t>η</m:t>
                </w:ins>
              </m:r>
            </m:e>
            <m:sup>
              <m:r>
                <w:ins w:id="16" w:author="Liu xg" w:date="2021-06-12T20:49:00Z">
                  <w:rPr>
                    <w:rFonts w:ascii="Cambria Math" w:hAnsi="Cambria Math"/>
                  </w:rPr>
                  <m:t>i</m:t>
                </w:ins>
              </m:r>
            </m:sup>
          </m:sSup>
          <m:r>
            <w:ins w:id="17" w:author="Liu xg" w:date="2021-06-12T20:49:00Z">
              <w:rPr>
                <w:rFonts w:ascii="Cambria Math" w:hAnsi="Cambria Math"/>
              </w:rPr>
              <m:t>=</m:t>
            </w:ins>
          </m:r>
          <m:f>
            <m:fPr>
              <m:ctrlPr>
                <w:ins w:id="18" w:author="Liu xg" w:date="2021-06-12T20:49:00Z">
                  <w:rPr>
                    <w:rFonts w:ascii="Cambria Math" w:hAnsi="Cambria Math"/>
                    <w:i/>
                  </w:rPr>
                </w:ins>
              </m:ctrlPr>
            </m:fPr>
            <m:num>
              <m:sSup>
                <m:sSupPr>
                  <m:ctrlPr>
                    <w:ins w:id="19" w:author="Liu xg" w:date="2021-06-12T20:49:00Z">
                      <w:rPr>
                        <w:rFonts w:ascii="Cambria Math" w:hAnsi="Cambria Math"/>
                        <w:i/>
                      </w:rPr>
                    </w:ins>
                  </m:ctrlPr>
                </m:sSupPr>
                <m:e>
                  <m:r>
                    <w:ins w:id="20" w:author="Liu xg" w:date="2021-06-12T20:49:00Z">
                      <w:rPr>
                        <w:rFonts w:ascii="Cambria Math" w:hAnsi="Cambria Math"/>
                      </w:rPr>
                      <m:t>max{</m:t>
                    </w:ins>
                  </m:r>
                  <m:acc>
                    <m:accPr>
                      <m:chr m:val="̃"/>
                      <m:ctrlPr>
                        <w:ins w:id="21" w:author="Liu xg" w:date="2021-06-12T20:49:00Z">
                          <w:rPr>
                            <w:rFonts w:ascii="Cambria Math" w:hAnsi="Cambria Math"/>
                            <w:i/>
                          </w:rPr>
                        </w:ins>
                      </m:ctrlPr>
                    </m:accPr>
                    <m:e>
                      <m:r>
                        <w:ins w:id="22" w:author="Liu xg" w:date="2021-06-12T20:49:00Z">
                          <w:rPr>
                            <w:rFonts w:ascii="Cambria Math" w:hAnsi="Cambria Math"/>
                          </w:rPr>
                          <m:t>R</m:t>
                        </w:ins>
                      </m:r>
                    </m:e>
                  </m:acc>
                </m:e>
                <m:sup>
                  <m:r>
                    <w:ins w:id="23" w:author="Liu xg" w:date="2021-06-12T20:49:00Z">
                      <w:rPr>
                        <w:rFonts w:ascii="Cambria Math" w:hAnsi="Cambria Math"/>
                      </w:rPr>
                      <m:t>i</m:t>
                    </w:ins>
                  </m:r>
                </m:sup>
              </m:sSup>
              <m:r>
                <w:ins w:id="24" w:author="Liu xg" w:date="2021-06-12T20:49:00Z">
                  <w:rPr>
                    <w:rFonts w:ascii="Cambria Math" w:hAnsi="Cambria Math"/>
                  </w:rPr>
                  <m:t>-</m:t>
                </w:ins>
              </m:r>
              <m:sSup>
                <m:sSupPr>
                  <m:ctrlPr>
                    <w:ins w:id="25" w:author="Liu xg" w:date="2021-06-12T20:49:00Z">
                      <w:rPr>
                        <w:rFonts w:ascii="Cambria Math" w:hAnsi="Cambria Math"/>
                        <w:i/>
                      </w:rPr>
                    </w:ins>
                  </m:ctrlPr>
                </m:sSupPr>
                <m:e>
                  <m:acc>
                    <m:accPr>
                      <m:ctrlPr>
                        <w:ins w:id="26" w:author="Liu xg" w:date="2021-06-12T20:49:00Z">
                          <w:rPr>
                            <w:rFonts w:ascii="Cambria Math" w:hAnsi="Cambria Math"/>
                            <w:i/>
                          </w:rPr>
                        </w:ins>
                      </m:ctrlPr>
                    </m:accPr>
                    <m:e>
                      <m:r>
                        <w:ins w:id="27" w:author="Liu xg" w:date="2021-06-12T20:49:00Z">
                          <w:rPr>
                            <w:rFonts w:ascii="Cambria Math" w:hAnsi="Cambria Math"/>
                          </w:rPr>
                          <m:t>R</m:t>
                        </w:ins>
                      </m:r>
                    </m:e>
                  </m:acc>
                </m:e>
                <m:sup>
                  <m:r>
                    <w:ins w:id="28" w:author="Liu xg" w:date="2021-06-12T20:49:00Z">
                      <w:rPr>
                        <w:rFonts w:ascii="Cambria Math" w:hAnsi="Cambria Math"/>
                      </w:rPr>
                      <m:t>i</m:t>
                    </w:ins>
                  </m:r>
                </m:sup>
              </m:sSup>
              <m:r>
                <w:ins w:id="29" w:author="Liu xg" w:date="2021-06-12T20:49:00Z">
                  <w:rPr>
                    <w:rFonts w:ascii="Cambria Math" w:hAnsi="Cambria Math"/>
                  </w:rPr>
                  <m:t>,0}</m:t>
                </w:ins>
              </m:r>
            </m:num>
            <m:den>
              <m:sSup>
                <m:sSupPr>
                  <m:ctrlPr>
                    <w:ins w:id="30" w:author="Liu xg" w:date="2021-06-12T20:49:00Z">
                      <w:rPr>
                        <w:rFonts w:ascii="Cambria Math" w:hAnsi="Cambria Math"/>
                        <w:i/>
                      </w:rPr>
                    </w:ins>
                  </m:ctrlPr>
                </m:sSupPr>
                <m:e>
                  <m:acc>
                    <m:accPr>
                      <m:ctrlPr>
                        <w:ins w:id="31" w:author="Liu xg" w:date="2021-06-12T20:49:00Z">
                          <w:rPr>
                            <w:rFonts w:ascii="Cambria Math" w:hAnsi="Cambria Math"/>
                            <w:i/>
                          </w:rPr>
                        </w:ins>
                      </m:ctrlPr>
                    </m:accPr>
                    <m:e>
                      <m:r>
                        <w:ins w:id="32" w:author="Liu xg" w:date="2021-06-12T20:49:00Z">
                          <w:rPr>
                            <w:rFonts w:ascii="Cambria Math" w:hAnsi="Cambria Math"/>
                          </w:rPr>
                          <m:t>R</m:t>
                        </w:ins>
                      </m:r>
                    </m:e>
                  </m:acc>
                </m:e>
                <m:sup>
                  <m:r>
                    <w:ins w:id="33" w:author="Liu xg" w:date="2021-06-12T20:49:00Z">
                      <w:rPr>
                        <w:rFonts w:ascii="Cambria Math" w:hAnsi="Cambria Math"/>
                      </w:rPr>
                      <m:t>i</m:t>
                    </w:ins>
                  </m:r>
                </m:sup>
              </m:sSup>
            </m:den>
          </m:f>
          <m:r>
            <w:ins w:id="34" w:author="Liu xg" w:date="2021-06-12T21:07:00Z">
              <w:rPr>
                <w:rFonts w:ascii="Cambria Math" w:hAnsi="Cambria Math"/>
              </w:rPr>
              <m:t>*</m:t>
            </w:ins>
          </m:r>
          <m:r>
            <w:ins w:id="35" w:author="Liu xg" w:date="2021-06-12T21:07:00Z">
              <w:rPr>
                <w:rFonts w:ascii="Cambria Math" w:hAnsi="Cambria Math" w:hint="eastAsia"/>
              </w:rPr>
              <m:t>r</m:t>
            </w:ins>
          </m:r>
        </m:oMath>
      </m:oMathPara>
    </w:p>
    <w:p w14:paraId="02AE8246" w14:textId="1F98ECAF" w:rsidR="00AB0FD1" w:rsidRPr="00FD2935" w:rsidDel="00B8142D" w:rsidRDefault="00133C2A" w:rsidP="00AB0FD1">
      <w:pPr>
        <w:rPr>
          <w:del w:id="36" w:author="Liu xg" w:date="2021-06-12T20:49:00Z"/>
          <w:i/>
        </w:rPr>
      </w:pPr>
      <m:oMathPara>
        <m:oMath>
          <m:sSup>
            <m:sSupPr>
              <m:ctrlPr>
                <w:del w:id="37" w:author="Liu xg" w:date="2021-06-12T20:49:00Z">
                  <w:rPr>
                    <w:rFonts w:ascii="Cambria Math" w:hAnsi="Cambria Math"/>
                    <w:i/>
                  </w:rPr>
                </w:del>
              </m:ctrlPr>
            </m:sSupPr>
            <m:e>
              <m:r>
                <w:del w:id="38" w:author="Liu xg" w:date="2021-06-12T20:49:00Z">
                  <w:rPr>
                    <w:rFonts w:ascii="Cambria Math" w:hAnsi="Cambria Math"/>
                  </w:rPr>
                  <m:t>η</m:t>
                </w:del>
              </m:r>
            </m:e>
            <m:sup>
              <m:r>
                <w:del w:id="39" w:author="Liu xg" w:date="2021-06-12T20:49:00Z">
                  <w:rPr>
                    <w:rFonts w:ascii="Cambria Math" w:hAnsi="Cambria Math"/>
                  </w:rPr>
                  <m:t>i</m:t>
                </w:del>
              </m:r>
            </m:sup>
          </m:sSup>
          <m:r>
            <w:del w:id="40" w:author="Liu xg" w:date="2021-06-12T20:49:00Z">
              <w:rPr>
                <w:rFonts w:ascii="Cambria Math" w:hAnsi="Cambria Math"/>
              </w:rPr>
              <m:t>=</m:t>
            </w:del>
          </m:r>
          <m:sSup>
            <m:sSupPr>
              <m:ctrlPr>
                <w:del w:id="41" w:author="Liu xg" w:date="2021-06-12T20:49:00Z">
                  <w:rPr>
                    <w:rFonts w:ascii="Cambria Math" w:hAnsi="Cambria Math"/>
                    <w:i/>
                  </w:rPr>
                </w:del>
              </m:ctrlPr>
            </m:sSupPr>
            <m:e>
              <m:acc>
                <m:accPr>
                  <m:chr m:val="̃"/>
                  <m:ctrlPr>
                    <w:del w:id="42" w:author="Liu xg" w:date="2021-06-12T20:49:00Z">
                      <w:rPr>
                        <w:rFonts w:ascii="Cambria Math" w:hAnsi="Cambria Math"/>
                        <w:i/>
                      </w:rPr>
                    </w:del>
                  </m:ctrlPr>
                </m:accPr>
                <m:e>
                  <m:r>
                    <w:del w:id="43" w:author="Liu xg" w:date="2021-06-12T20:49:00Z">
                      <w:rPr>
                        <w:rFonts w:ascii="Cambria Math" w:hAnsi="Cambria Math"/>
                      </w:rPr>
                      <m:t>R</m:t>
                    </w:del>
                  </m:r>
                </m:e>
              </m:acc>
            </m:e>
            <m:sup>
              <m:r>
                <w:del w:id="44" w:author="Liu xg" w:date="2021-06-12T20:49:00Z">
                  <w:rPr>
                    <w:rFonts w:ascii="Cambria Math" w:hAnsi="Cambria Math"/>
                  </w:rPr>
                  <m:t>i</m:t>
                </w:del>
              </m:r>
            </m:sup>
          </m:sSup>
          <m:r>
            <w:del w:id="45" w:author="Liu xg" w:date="2021-06-12T20:49:00Z">
              <w:rPr>
                <w:rFonts w:ascii="Cambria Math" w:hAnsi="Cambria Math"/>
              </w:rPr>
              <m:t>-</m:t>
            </w:del>
          </m:r>
          <m:sSup>
            <m:sSupPr>
              <m:ctrlPr>
                <w:del w:id="46" w:author="Liu xg" w:date="2021-06-12T20:49:00Z">
                  <w:rPr>
                    <w:rFonts w:ascii="Cambria Math" w:hAnsi="Cambria Math"/>
                    <w:i/>
                  </w:rPr>
                </w:del>
              </m:ctrlPr>
            </m:sSupPr>
            <m:e>
              <m:acc>
                <m:accPr>
                  <m:ctrlPr>
                    <w:del w:id="47" w:author="Liu xg" w:date="2021-06-12T20:49:00Z">
                      <w:rPr>
                        <w:rFonts w:ascii="Cambria Math" w:hAnsi="Cambria Math"/>
                        <w:i/>
                      </w:rPr>
                    </w:del>
                  </m:ctrlPr>
                </m:accPr>
                <m:e>
                  <m:r>
                    <w:del w:id="48" w:author="Liu xg" w:date="2021-06-12T20:49:00Z">
                      <w:rPr>
                        <w:rFonts w:ascii="Cambria Math" w:hAnsi="Cambria Math"/>
                      </w:rPr>
                      <m:t>R</m:t>
                    </w:del>
                  </m:r>
                </m:e>
              </m:acc>
            </m:e>
            <m:sup>
              <m:r>
                <w:del w:id="49" w:author="Liu xg" w:date="2021-06-12T20:49:00Z">
                  <w:rPr>
                    <w:rFonts w:ascii="Cambria Math" w:hAnsi="Cambria Math"/>
                  </w:rPr>
                  <m:t>i</m:t>
                </w:del>
              </m:r>
            </m:sup>
          </m:sSup>
        </m:oMath>
      </m:oMathPara>
    </w:p>
    <w:p w14:paraId="0F98A8FA" w14:textId="77777777" w:rsidR="00AB0FD1" w:rsidRDefault="00AB0FD1" w:rsidP="00AB0FD1"/>
    <w:p w14:paraId="1954C232" w14:textId="79C9F187" w:rsidR="00504409" w:rsidRDefault="00EB2269" w:rsidP="00E670A9">
      <m:oMath>
        <m:r>
          <w:ins w:id="50" w:author="Liu xg" w:date="2021-06-15T09:49:00Z">
            <w:rPr>
              <w:rFonts w:ascii="Cambria Math" w:hAnsi="Cambria Math" w:hint="eastAsia"/>
            </w:rPr>
            <m:t>r</m:t>
          </w:ins>
        </m:r>
      </m:oMath>
      <w:ins w:id="51" w:author="Liu xg" w:date="2021-06-15T09:49:00Z">
        <w:r>
          <w:rPr>
            <w:rFonts w:hint="eastAsia"/>
          </w:rPr>
          <w:t>是基础学习率，大小设置为</w:t>
        </w:r>
        <w:r>
          <w:rPr>
            <w:rFonts w:hint="eastAsia"/>
          </w:rPr>
          <w:t>0</w:t>
        </w:r>
        <w:r>
          <w:t>.001</w:t>
        </w:r>
        <w:r>
          <w:rPr>
            <w:rFonts w:hint="eastAsia"/>
          </w:rPr>
          <w:t>。</w:t>
        </w:r>
      </w:ins>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w:t>
      </w:r>
      <w:proofErr w:type="gramStart"/>
      <w:r w:rsidR="00504409">
        <w:rPr>
          <w:rFonts w:hint="eastAsia"/>
        </w:rPr>
        <w:t>体需要</w:t>
      </w:r>
      <w:proofErr w:type="gramEnd"/>
      <w:r w:rsidR="00504409">
        <w:rPr>
          <w:rFonts w:hint="eastAsia"/>
        </w:rPr>
        <w:t>获得较多的累加收益才能满足。</w:t>
      </w:r>
      <w:del w:id="52" w:author="Liu xg" w:date="2021-06-12T20:50:00Z">
        <w:r w:rsidR="00504409" w:rsidDel="003F0D33">
          <w:rPr>
            <w:rFonts w:hint="eastAsia"/>
          </w:rPr>
          <w:delText>平均收益</w:delText>
        </w:r>
      </w:del>
      <w:ins w:id="53" w:author="Liu xg" w:date="2021-06-12T20:50:00Z">
        <w:r w:rsidR="003F0D33">
          <w:rPr>
            <w:rFonts w:hint="eastAsia"/>
          </w:rPr>
          <w:t>阶段</w:t>
        </w:r>
      </w:ins>
      <w:ins w:id="54" w:author="Liu xg" w:date="2021-06-12T21:00:00Z">
        <w:r w:rsidR="00D97F75">
          <w:rPr>
            <w:rFonts w:hint="eastAsia"/>
          </w:rPr>
          <w:t>累积</w:t>
        </w:r>
      </w:ins>
      <w:ins w:id="55"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del w:id="56" w:author="Liu xg" w:date="2021-06-12T20:50:00Z">
        <w:r w:rsidR="00504409" w:rsidDel="003F0D33">
          <w:rPr>
            <w:rFonts w:hint="eastAsia"/>
          </w:rPr>
          <w:delText>平均</w:delText>
        </w:r>
      </w:del>
      <w:ins w:id="57" w:author="Liu xg" w:date="2021-06-12T21:00:00Z">
        <w:r w:rsidR="00D97F75">
          <w:rPr>
            <w:rFonts w:hint="eastAsia"/>
          </w:rPr>
          <w:t>累积</w:t>
        </w:r>
      </w:ins>
      <w:r w:rsidR="00504409">
        <w:rPr>
          <w:rFonts w:hint="eastAsia"/>
        </w:rPr>
        <w:t>奖励值。如果智能体的</w:t>
      </w:r>
      <w:del w:id="58" w:author="Liu xg" w:date="2021-06-12T20:50:00Z">
        <w:r w:rsidR="00504409" w:rsidDel="003F0D33">
          <w:rPr>
            <w:rFonts w:hint="eastAsia"/>
          </w:rPr>
          <w:delText>平均收益</w:delText>
        </w:r>
      </w:del>
      <w:ins w:id="59" w:author="Liu xg" w:date="2021-06-12T20:50:00Z">
        <w:r w:rsidR="003F0D33">
          <w:rPr>
            <w:rFonts w:hint="eastAsia"/>
          </w:rPr>
          <w:t>阶段</w:t>
        </w:r>
      </w:ins>
      <w:ins w:id="60" w:author="Liu xg" w:date="2021-06-12T21:00:00Z">
        <w:r w:rsidR="00D97F75">
          <w:rPr>
            <w:rFonts w:hint="eastAsia"/>
          </w:rPr>
          <w:t>累积</w:t>
        </w:r>
      </w:ins>
      <w:ins w:id="61" w:author="Liu xg" w:date="2021-06-12T20:50:00Z">
        <w:r w:rsidR="003F0D33">
          <w:rPr>
            <w:rFonts w:hint="eastAsia"/>
          </w:rPr>
          <w:t>收益</w:t>
        </w:r>
      </w:ins>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del w:id="62" w:author="Liu xg" w:date="2021-06-12T20:50:00Z">
        <w:r w:rsidR="00504409" w:rsidDel="003F0D33">
          <w:rPr>
            <w:rFonts w:hint="eastAsia"/>
          </w:rPr>
          <w:delText>平均收益</w:delText>
        </w:r>
      </w:del>
      <w:ins w:id="63" w:author="Liu xg" w:date="2021-06-12T20:50:00Z">
        <w:r w:rsidR="003F0D33">
          <w:rPr>
            <w:rFonts w:hint="eastAsia"/>
          </w:rPr>
          <w:t>阶段</w:t>
        </w:r>
      </w:ins>
      <w:ins w:id="64" w:author="Liu xg" w:date="2021-06-12T21:00:00Z">
        <w:r w:rsidR="00D97F75">
          <w:rPr>
            <w:rFonts w:hint="eastAsia"/>
          </w:rPr>
          <w:t>累积</w:t>
        </w:r>
      </w:ins>
      <w:ins w:id="65" w:author="Liu xg" w:date="2021-06-12T20:50:00Z">
        <w:r w:rsidR="003F0D33">
          <w:rPr>
            <w:rFonts w:hint="eastAsia"/>
          </w:rPr>
          <w:t>收益</w:t>
        </w:r>
      </w:ins>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54A0CFE2" w:rsidR="00920DCC" w:rsidRPr="00920DCC" w:rsidDel="00763058" w:rsidRDefault="00920DCC" w:rsidP="00E670A9">
      <w:pPr>
        <w:rPr>
          <w:del w:id="66" w:author="Liu xg" w:date="2021-06-16T09:31:00Z"/>
          <w:i/>
        </w:rPr>
      </w:pP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0C9C6FE8" w:rsidR="003F0D33" w:rsidRPr="00DB209F" w:rsidRDefault="003F0D33" w:rsidP="003F0D33">
      <w:pPr>
        <w:rPr>
          <w:ins w:id="67" w:author="Liu xg" w:date="2021-06-12T20:51:00Z"/>
        </w:rPr>
      </w:pPr>
      <w:ins w:id="68" w:author="Liu xg" w:date="2021-06-12T20:51:00Z">
        <w:r w:rsidRPr="00DB209F">
          <w:rPr>
            <w:rFonts w:hint="eastAsia"/>
          </w:rPr>
          <w:t>本文设计了资源采集</w:t>
        </w:r>
      </w:ins>
      <w:ins w:id="69" w:author="Liu xg" w:date="2021-06-16T10:01:00Z">
        <w:r w:rsidR="00AE4BE0">
          <w:rPr>
            <w:rFonts w:hint="eastAsia"/>
          </w:rPr>
          <w:t>的社会</w:t>
        </w:r>
      </w:ins>
      <w:ins w:id="70" w:author="Liu xg" w:date="2021-06-12T20:51:00Z">
        <w:r w:rsidRPr="00DB209F">
          <w:rPr>
            <w:rFonts w:hint="eastAsia"/>
          </w:rPr>
          <w:t>困境</w:t>
        </w:r>
        <w:r>
          <w:rPr>
            <w:rFonts w:hint="eastAsia"/>
          </w:rPr>
          <w:t>任务</w:t>
        </w:r>
        <w:r w:rsidRPr="00DB209F">
          <w:rPr>
            <w:rFonts w:hint="eastAsia"/>
          </w:rPr>
          <w:t>，</w:t>
        </w:r>
      </w:ins>
      <w:ins w:id="71" w:author="Liu xg" w:date="2021-06-16T10:01:00Z">
        <w:r w:rsidR="00950261" w:rsidRPr="00E95665">
          <w:rPr>
            <w:rFonts w:hint="eastAsia"/>
          </w:rPr>
          <w:t>如图</w:t>
        </w:r>
        <w:r w:rsidR="00950261">
          <w:rPr>
            <w:rFonts w:hint="eastAsia"/>
          </w:rPr>
          <w:t>1</w:t>
        </w:r>
        <w:r w:rsidR="00950261" w:rsidRPr="00E95665">
          <w:rPr>
            <w:rFonts w:hint="eastAsia"/>
          </w:rPr>
          <w:t>.</w:t>
        </w:r>
        <w:r w:rsidR="00950261" w:rsidRPr="00E95665">
          <w:t xml:space="preserve"> </w:t>
        </w:r>
        <w:r w:rsidR="00950261" w:rsidRPr="00E95665">
          <w:rPr>
            <w:rFonts w:hint="eastAsia"/>
          </w:rPr>
          <w:t>所示</w:t>
        </w:r>
      </w:ins>
      <w:ins w:id="72" w:author="Liu xg" w:date="2021-06-12T20:51:00Z">
        <w:r>
          <w:rPr>
            <w:rFonts w:hint="eastAsia"/>
          </w:rPr>
          <w:t>任务环境</w:t>
        </w:r>
        <w:r w:rsidRPr="00DB209F">
          <w:rPr>
            <w:rFonts w:hint="eastAsia"/>
          </w:rPr>
          <w:t>中包含</w:t>
        </w:r>
      </w:ins>
      <w:ins w:id="73" w:author="Liu xg" w:date="2021-06-16T10:01:00Z">
        <w:r w:rsidR="00AE4BE0">
          <w:rPr>
            <w:rFonts w:hint="eastAsia"/>
          </w:rPr>
          <w:t>的</w:t>
        </w:r>
      </w:ins>
      <w:ins w:id="74" w:author="Liu xg" w:date="2021-06-12T20:51:00Z">
        <w:r w:rsidRPr="00DB209F">
          <w:rPr>
            <w:rFonts w:hint="eastAsia"/>
          </w:rPr>
          <w:t>有利资源</w:t>
        </w:r>
      </w:ins>
      <w:ins w:id="75" w:author="Liu xg" w:date="2021-06-16T10:01:00Z">
        <w:r w:rsidR="00AE4BE0">
          <w:rPr>
            <w:rFonts w:hint="eastAsia"/>
          </w:rPr>
          <w:t>区域</w:t>
        </w:r>
      </w:ins>
      <w:ins w:id="76" w:author="Liu xg" w:date="2021-06-12T20:51:00Z">
        <w:r w:rsidRPr="00DB209F">
          <w:t>(</w:t>
        </w:r>
        <w:r w:rsidRPr="00DB209F">
          <w:rPr>
            <w:rFonts w:hint="eastAsia"/>
          </w:rPr>
          <w:t>苹果</w:t>
        </w:r>
        <w:r w:rsidRPr="00DB209F">
          <w:t>)</w:t>
        </w:r>
      </w:ins>
      <w:ins w:id="77" w:author="Liu xg" w:date="2021-06-16T10:01:00Z">
        <w:r w:rsidR="00AE4BE0">
          <w:rPr>
            <w:rFonts w:hint="eastAsia"/>
          </w:rPr>
          <w:t>和</w:t>
        </w:r>
      </w:ins>
      <w:ins w:id="78" w:author="Liu xg" w:date="2021-06-12T20:51:00Z">
        <w:r w:rsidRPr="00B001E3">
          <w:rPr>
            <w:rFonts w:hint="eastAsia"/>
          </w:rPr>
          <w:t>不利资源</w:t>
        </w:r>
      </w:ins>
      <w:ins w:id="79" w:author="Liu xg" w:date="2021-06-16T10:01:00Z">
        <w:r w:rsidR="00AE4BE0">
          <w:rPr>
            <w:rFonts w:hint="eastAsia"/>
          </w:rPr>
          <w:t>区域</w:t>
        </w:r>
      </w:ins>
      <w:ins w:id="80" w:author="Liu xg" w:date="2021-06-12T20:51:00Z">
        <w:r w:rsidRPr="00B001E3">
          <w:rPr>
            <w:rFonts w:hint="eastAsia"/>
          </w:rPr>
          <w:t>(</w:t>
        </w:r>
        <w:r w:rsidRPr="00B001E3">
          <w:rPr>
            <w:rFonts w:hint="eastAsia"/>
          </w:rPr>
          <w:t>垃圾</w:t>
        </w:r>
        <w:r w:rsidRPr="00B001E3">
          <w:rPr>
            <w:rFonts w:hint="eastAsia"/>
          </w:rPr>
          <w:t>)</w:t>
        </w:r>
        <w:r w:rsidRPr="00E95665">
          <w:rPr>
            <w:rFonts w:hint="eastAsia"/>
          </w:rPr>
          <w:t>均分任务环境。环境地图大小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Pr>
            <w:rFonts w:hint="eastAsia"/>
          </w:rPr>
          <w:t>在其</w:t>
        </w:r>
        <w:r w:rsidRPr="000602A9">
          <w:rPr>
            <w:rFonts w:hint="eastAsia"/>
          </w:rPr>
          <w:t>区域</w:t>
        </w:r>
        <w:r>
          <w:rPr>
            <w:rFonts w:hint="eastAsia"/>
          </w:rPr>
          <w:t>的单位内</w:t>
        </w:r>
        <w:r w:rsidRPr="000602A9">
          <w:rPr>
            <w:rFonts w:hint="eastAsia"/>
          </w:rPr>
          <w:t>以概率</w:t>
        </w:r>
      </w:ins>
      <m:oMath>
        <m:sSub>
          <m:sSubPr>
            <m:ctrlPr>
              <w:ins w:id="81" w:author="Liu xg" w:date="2021-06-12T20:51:00Z">
                <w:rPr>
                  <w:rFonts w:ascii="Cambria Math" w:hAnsi="Cambria Math"/>
                  <w:i/>
                </w:rPr>
              </w:ins>
            </m:ctrlPr>
          </m:sSubPr>
          <m:e>
            <m:r>
              <w:ins w:id="82" w:author="Liu xg" w:date="2021-06-12T20:51:00Z">
                <w:rPr>
                  <w:rFonts w:ascii="Cambria Math" w:hAnsi="Cambria Math"/>
                </w:rPr>
                <m:t>δ</m:t>
              </w:ins>
            </m:r>
          </m:e>
          <m:sub>
            <m:r>
              <w:ins w:id="83" w:author="Liu xg" w:date="2021-06-12T20:51:00Z">
                <w:rPr>
                  <w:rFonts w:ascii="Cambria Math" w:hAnsi="Cambria Math"/>
                </w:rPr>
                <m:t>g</m:t>
              </w:ins>
            </m:r>
          </m:sub>
        </m:sSub>
      </m:oMath>
      <w:ins w:id="84" w:author="Liu xg" w:date="2021-06-12T20:51:00Z">
        <w:r w:rsidRPr="00DB209F">
          <w:rPr>
            <w:rFonts w:hint="eastAsia"/>
          </w:rPr>
          <w:t>生长</w:t>
        </w:r>
      </w:ins>
      <w:ins w:id="85" w:author="Liu xg" w:date="2021-06-15T10:24:00Z">
        <w:r w:rsidR="00481A28">
          <w:rPr>
            <w:rFonts w:hint="eastAsia"/>
          </w:rPr>
          <w:t>(</w:t>
        </w:r>
        <w:r w:rsidR="00481A28">
          <w:rPr>
            <w:rFonts w:hint="eastAsia"/>
          </w:rPr>
          <w:t>本文设置</w:t>
        </w:r>
      </w:ins>
      <m:oMath>
        <m:sSub>
          <m:sSubPr>
            <m:ctrlPr>
              <w:ins w:id="86" w:author="Liu xg" w:date="2021-06-15T10:24:00Z">
                <w:rPr>
                  <w:rFonts w:ascii="Cambria Math" w:hAnsi="Cambria Math"/>
                  <w:i/>
                </w:rPr>
              </w:ins>
            </m:ctrlPr>
          </m:sSubPr>
          <m:e>
            <m:r>
              <w:ins w:id="87" w:author="Liu xg" w:date="2021-06-15T10:24:00Z">
                <w:rPr>
                  <w:rFonts w:ascii="Cambria Math" w:hAnsi="Cambria Math"/>
                </w:rPr>
                <m:t>δ</m:t>
              </w:ins>
            </m:r>
          </m:e>
          <m:sub>
            <m:r>
              <w:ins w:id="88" w:author="Liu xg" w:date="2021-06-15T10:24:00Z">
                <w:rPr>
                  <w:rFonts w:ascii="Cambria Math" w:hAnsi="Cambria Math"/>
                </w:rPr>
                <m:t>g</m:t>
              </w:ins>
            </m:r>
          </m:sub>
        </m:sSub>
        <m:r>
          <w:ins w:id="89" w:author="Liu xg" w:date="2021-06-15T10:24:00Z">
            <w:rPr>
              <w:rFonts w:ascii="Cambria Math" w:hAnsi="Cambria Math"/>
            </w:rPr>
            <m:t>=</m:t>
          </w:ins>
        </m:r>
        <m:r>
          <w:ins w:id="90" w:author="Liu xg" w:date="2021-06-15T10:24:00Z">
            <w:rPr>
              <w:rFonts w:ascii="Cambria Math" w:hAnsi="Cambria Math" w:hint="eastAsia"/>
              <w:rPrChange w:id="91" w:author="Liu xg" w:date="2021-06-15T10:24:00Z">
                <w:rPr>
                  <w:rFonts w:ascii="Cambria Math" w:hAnsi="Cambria Math" w:hint="eastAsia"/>
                </w:rPr>
              </w:rPrChange>
            </w:rPr>
            <m:t>0</m:t>
          </w:ins>
        </m:r>
        <m:r>
          <w:ins w:id="92" w:author="Liu xg" w:date="2021-06-15T10:24:00Z">
            <w:rPr>
              <w:rFonts w:ascii="Cambria Math" w:hAnsi="Cambria Math"/>
              <w:rPrChange w:id="93" w:author="Liu xg" w:date="2021-06-15T10:24:00Z">
                <w:rPr>
                  <w:rFonts w:ascii="Cambria Math" w:hAnsi="Cambria Math"/>
                </w:rPr>
              </w:rPrChange>
            </w:rPr>
            <m:t>.15</m:t>
          </w:ins>
        </m:r>
      </m:oMath>
      <w:ins w:id="94" w:author="Liu xg" w:date="2021-06-15T10:24:00Z">
        <w:r w:rsidR="00481A28">
          <w:t>)</w:t>
        </w:r>
      </w:ins>
      <w:ins w:id="95" w:author="Liu xg" w:date="2021-06-12T20:51:00Z">
        <w:r w:rsidRPr="00DB209F">
          <w:rPr>
            <w:rFonts w:hint="eastAsia"/>
          </w:rPr>
          <w:t>，环境中垃圾的数量记为</w:t>
        </w:r>
      </w:ins>
      <m:oMath>
        <m:sSub>
          <m:sSubPr>
            <m:ctrlPr>
              <w:ins w:id="96" w:author="Liu xg" w:date="2021-06-12T20:51:00Z">
                <w:rPr>
                  <w:rFonts w:ascii="Cambria Math" w:hAnsi="Cambria Math"/>
                  <w:i/>
                </w:rPr>
              </w:ins>
            </m:ctrlPr>
          </m:sSubPr>
          <m:e>
            <m:r>
              <w:ins w:id="97" w:author="Liu xg" w:date="2021-06-12T20:51:00Z">
                <w:rPr>
                  <w:rFonts w:ascii="Cambria Math" w:hAnsi="Cambria Math"/>
                </w:rPr>
                <m:t>N</m:t>
              </w:ins>
            </m:r>
          </m:e>
          <m:sub>
            <m:r>
              <w:ins w:id="98" w:author="Liu xg" w:date="2021-06-12T20:51:00Z">
                <w:rPr>
                  <w:rFonts w:ascii="Cambria Math" w:hAnsi="Cambria Math"/>
                </w:rPr>
                <m:t>g</m:t>
              </w:ins>
            </m:r>
          </m:sub>
        </m:sSub>
      </m:oMath>
      <w:ins w:id="99" w:author="Liu xg" w:date="2021-06-12T20:51:00Z">
        <w:r w:rsidRPr="00DB209F">
          <w:rPr>
            <w:rFonts w:hint="eastAsia"/>
          </w:rPr>
          <w:t>；苹果</w:t>
        </w:r>
        <w:r>
          <w:rPr>
            <w:rFonts w:hint="eastAsia"/>
          </w:rPr>
          <w:t>在其</w:t>
        </w:r>
        <w:r w:rsidRPr="00DB209F">
          <w:rPr>
            <w:rFonts w:hint="eastAsia"/>
          </w:rPr>
          <w:t>区域</w:t>
        </w:r>
        <w:r>
          <w:rPr>
            <w:rFonts w:hint="eastAsia"/>
          </w:rPr>
          <w:t>的单位内</w:t>
        </w:r>
        <w:r w:rsidRPr="00DB209F">
          <w:rPr>
            <w:rFonts w:hint="eastAsia"/>
          </w:rPr>
          <w:t>以概率</w:t>
        </w:r>
      </w:ins>
      <m:oMath>
        <m:sSub>
          <m:sSubPr>
            <m:ctrlPr>
              <w:ins w:id="100" w:author="Liu xg" w:date="2021-06-12T20:51:00Z">
                <w:rPr>
                  <w:rFonts w:ascii="Cambria Math" w:hAnsi="Cambria Math"/>
                  <w:i/>
                </w:rPr>
              </w:ins>
            </m:ctrlPr>
          </m:sSubPr>
          <m:e>
            <m:r>
              <w:ins w:id="101" w:author="Liu xg" w:date="2021-06-12T20:51:00Z">
                <w:rPr>
                  <w:rFonts w:ascii="Cambria Math" w:hAnsi="Cambria Math"/>
                </w:rPr>
                <m:t>δ</m:t>
              </w:ins>
            </m:r>
          </m:e>
          <m:sub>
            <m:r>
              <w:ins w:id="102" w:author="Liu xg" w:date="2021-06-12T20:51:00Z">
                <w:rPr>
                  <w:rFonts w:ascii="Cambria Math" w:hAnsi="Cambria Math" w:hint="eastAsia"/>
                </w:rPr>
                <m:t>a</m:t>
              </w:ins>
            </m:r>
          </m:sub>
        </m:sSub>
      </m:oMath>
      <w:ins w:id="103" w:author="Liu xg" w:date="2021-06-12T20:51:00Z">
        <w:r w:rsidRPr="00DB209F">
          <w:rPr>
            <w:rFonts w:hint="eastAsia"/>
          </w:rPr>
          <w:t>生长，环境中苹果的数量记为</w:t>
        </w:r>
      </w:ins>
      <m:oMath>
        <m:sSub>
          <m:sSubPr>
            <m:ctrlPr>
              <w:ins w:id="104" w:author="Liu xg" w:date="2021-06-12T20:51:00Z">
                <w:rPr>
                  <w:rFonts w:ascii="Cambria Math" w:hAnsi="Cambria Math"/>
                  <w:i/>
                </w:rPr>
              </w:ins>
            </m:ctrlPr>
          </m:sSubPr>
          <m:e>
            <m:r>
              <w:ins w:id="105" w:author="Liu xg" w:date="2021-06-12T20:51:00Z">
                <w:rPr>
                  <w:rFonts w:ascii="Cambria Math" w:hAnsi="Cambria Math"/>
                </w:rPr>
                <m:t>N</m:t>
              </w:ins>
            </m:r>
          </m:e>
          <m:sub>
            <m:r>
              <w:ins w:id="106" w:author="Liu xg" w:date="2021-06-12T20:51:00Z">
                <w:rPr>
                  <w:rFonts w:ascii="Cambria Math" w:hAnsi="Cambria Math"/>
                </w:rPr>
                <m:t>a</m:t>
              </w:ins>
            </m:r>
          </m:sub>
        </m:sSub>
      </m:oMath>
      <w:ins w:id="107" w:author="Liu xg" w:date="2021-06-12T20:51:00Z">
        <w:r w:rsidRPr="00DB209F">
          <w:rPr>
            <w:rFonts w:hint="eastAsia"/>
          </w:rPr>
          <w:t>。苹果的增长率与垃圾的数量呈负相关，其关系为</w:t>
        </w:r>
        <w:r w:rsidRPr="00DB209F">
          <w:t>:</w:t>
        </w:r>
      </w:ins>
    </w:p>
    <w:p w14:paraId="0A330976" w14:textId="77777777" w:rsidR="003F0D33" w:rsidRPr="00DB209F" w:rsidRDefault="00133C2A" w:rsidP="003F0D33">
      <w:pPr>
        <w:rPr>
          <w:ins w:id="108" w:author="Liu xg" w:date="2021-06-12T20:51:00Z"/>
        </w:rPr>
      </w:pPr>
      <m:oMathPara>
        <m:oMath>
          <m:sSub>
            <m:sSubPr>
              <m:ctrlPr>
                <w:ins w:id="109" w:author="Liu xg" w:date="2021-06-12T20:51:00Z">
                  <w:rPr>
                    <w:rFonts w:ascii="Cambria Math" w:hAnsi="Cambria Math"/>
                    <w:i/>
                  </w:rPr>
                </w:ins>
              </m:ctrlPr>
            </m:sSubPr>
            <m:e>
              <m:r>
                <w:ins w:id="110" w:author="Liu xg" w:date="2021-06-12T20:51:00Z">
                  <w:rPr>
                    <w:rFonts w:ascii="Cambria Math" w:hAnsi="Cambria Math"/>
                  </w:rPr>
                  <m:t>δ</m:t>
                </w:ins>
              </m:r>
            </m:e>
            <m:sub>
              <m:r>
                <w:ins w:id="111" w:author="Liu xg" w:date="2021-06-12T20:51:00Z">
                  <w:rPr>
                    <w:rFonts w:ascii="Cambria Math" w:hAnsi="Cambria Math" w:hint="eastAsia"/>
                  </w:rPr>
                  <m:t>a</m:t>
                </w:ins>
              </m:r>
            </m:sub>
          </m:sSub>
          <m:r>
            <w:ins w:id="112" w:author="Liu xg" w:date="2021-06-12T20:51:00Z">
              <w:rPr>
                <w:rFonts w:ascii="Cambria Math" w:hAnsi="Cambria Math"/>
              </w:rPr>
              <m:t>=-</m:t>
            </w:ins>
          </m:r>
          <m:f>
            <m:fPr>
              <m:ctrlPr>
                <w:ins w:id="113" w:author="Liu xg" w:date="2021-06-12T20:51:00Z">
                  <w:rPr>
                    <w:rFonts w:ascii="Cambria Math" w:hAnsi="Cambria Math"/>
                    <w:i/>
                  </w:rPr>
                </w:ins>
              </m:ctrlPr>
            </m:fPr>
            <m:num>
              <m:r>
                <w:ins w:id="114" w:author="Liu xg" w:date="2021-06-12T20:51:00Z">
                  <w:rPr>
                    <w:rFonts w:ascii="Cambria Math" w:hAnsi="Cambria Math"/>
                  </w:rPr>
                  <m:t>σ</m:t>
                </w:ins>
              </m:r>
            </m:num>
            <m:den>
              <m:r>
                <w:ins w:id="115" w:author="Liu xg" w:date="2021-06-12T20:51:00Z">
                  <w:rPr>
                    <w:rFonts w:ascii="Cambria Math" w:hAnsi="Cambria Math"/>
                  </w:rPr>
                  <m:t>∆</m:t>
                </w:ins>
              </m:r>
              <m:sSub>
                <m:sSubPr>
                  <m:ctrlPr>
                    <w:ins w:id="116" w:author="Liu xg" w:date="2021-06-12T20:51:00Z">
                      <w:rPr>
                        <w:rFonts w:ascii="Cambria Math" w:hAnsi="Cambria Math"/>
                        <w:i/>
                      </w:rPr>
                    </w:ins>
                  </m:ctrlPr>
                </m:sSubPr>
                <m:e>
                  <m:r>
                    <w:ins w:id="117" w:author="Liu xg" w:date="2021-06-12T20:51:00Z">
                      <w:rPr>
                        <w:rFonts w:ascii="Cambria Math" w:hAnsi="Cambria Math"/>
                      </w:rPr>
                      <m:t>S</m:t>
                    </w:ins>
                  </m:r>
                </m:e>
                <m:sub>
                  <m:r>
                    <w:ins w:id="118" w:author="Liu xg" w:date="2021-06-12T20:51:00Z">
                      <w:rPr>
                        <w:rFonts w:ascii="Cambria Math" w:hAnsi="Cambria Math" w:hint="eastAsia"/>
                      </w:rPr>
                      <m:t>g</m:t>
                    </w:ins>
                  </m:r>
                </m:sub>
              </m:sSub>
            </m:den>
          </m:f>
          <m:r>
            <w:ins w:id="119" w:author="Liu xg" w:date="2021-06-12T20:51:00Z">
              <w:rPr>
                <w:rFonts w:ascii="Cambria Math" w:hAnsi="Cambria Math"/>
              </w:rPr>
              <m:t>*</m:t>
            </w:ins>
          </m:r>
          <m:sSub>
            <m:sSubPr>
              <m:ctrlPr>
                <w:ins w:id="120" w:author="Liu xg" w:date="2021-06-12T20:51:00Z">
                  <w:rPr>
                    <w:rFonts w:ascii="Cambria Math" w:hAnsi="Cambria Math"/>
                    <w:i/>
                  </w:rPr>
                </w:ins>
              </m:ctrlPr>
            </m:sSubPr>
            <m:e>
              <m:r>
                <w:ins w:id="121" w:author="Liu xg" w:date="2021-06-12T20:51:00Z">
                  <w:rPr>
                    <w:rFonts w:ascii="Cambria Math" w:hAnsi="Cambria Math"/>
                  </w:rPr>
                  <m:t>N</m:t>
                </w:ins>
              </m:r>
            </m:e>
            <m:sub>
              <m:r>
                <w:ins w:id="122" w:author="Liu xg" w:date="2021-06-12T20:51:00Z">
                  <w:rPr>
                    <w:rFonts w:ascii="Cambria Math" w:hAnsi="Cambria Math"/>
                  </w:rPr>
                  <m:t>g</m:t>
                </w:ins>
              </m:r>
            </m:sub>
          </m:sSub>
          <m:r>
            <w:ins w:id="123" w:author="Liu xg" w:date="2021-06-12T20:51:00Z">
              <w:rPr>
                <w:rFonts w:ascii="Cambria Math" w:hAnsi="Cambria Math"/>
              </w:rPr>
              <m:t>+σ</m:t>
            </w:ins>
          </m:r>
        </m:oMath>
      </m:oMathPara>
    </w:p>
    <w:p w14:paraId="62FEA970" w14:textId="0C0A8EC1" w:rsidR="003F0D33" w:rsidRPr="00E95665" w:rsidRDefault="003F0D33" w:rsidP="003F0D33">
      <w:pPr>
        <w:rPr>
          <w:ins w:id="124" w:author="Liu xg" w:date="2021-06-12T20:51:00Z"/>
        </w:rPr>
      </w:pPr>
      <w:ins w:id="125" w:author="Liu xg" w:date="2021-06-12T20:51:00Z">
        <w:r>
          <w:rPr>
            <w:rFonts w:hint="eastAsia"/>
          </w:rPr>
          <w:t>其中</w:t>
        </w:r>
      </w:ins>
      <m:oMath>
        <m:r>
          <w:ins w:id="126" w:author="Liu xg" w:date="2021-06-12T20:51:00Z">
            <w:rPr>
              <w:rFonts w:ascii="Cambria Math" w:hAnsi="Cambria Math"/>
            </w:rPr>
            <m:t>σ</m:t>
          </w:ins>
        </m:r>
      </m:oMath>
      <w:ins w:id="127" w:author="Liu xg" w:date="2021-06-12T20:51:00Z">
        <w:r w:rsidRPr="00DB209F">
          <w:rPr>
            <w:rFonts w:hint="eastAsia"/>
          </w:rPr>
          <w:t>是苹果</w:t>
        </w:r>
        <w:r w:rsidRPr="00E95665">
          <w:rPr>
            <w:rFonts w:hint="eastAsia"/>
          </w:rPr>
          <w:t>的最大增长</w:t>
        </w:r>
        <w:r w:rsidRPr="00585D6D">
          <w:rPr>
            <w:rFonts w:hint="eastAsia"/>
          </w:rPr>
          <w:t>率</w:t>
        </w:r>
      </w:ins>
      <w:ins w:id="128" w:author="Liu xg" w:date="2021-06-15T10:23:00Z">
        <w:r w:rsidR="00481A28">
          <w:rPr>
            <w:rFonts w:hint="eastAsia"/>
          </w:rPr>
          <w:t>(</w:t>
        </w:r>
        <w:r w:rsidR="00481A28">
          <w:rPr>
            <w:rFonts w:hint="eastAsia"/>
          </w:rPr>
          <w:t>本文设置</w:t>
        </w:r>
      </w:ins>
      <m:oMath>
        <m:r>
          <w:ins w:id="129" w:author="Liu xg" w:date="2021-06-15T10:24:00Z">
            <w:rPr>
              <w:rFonts w:ascii="Cambria Math" w:hAnsi="Cambria Math"/>
            </w:rPr>
            <m:t>σ</m:t>
          </w:ins>
        </m:r>
        <m:r>
          <w:ins w:id="130" w:author="Liu xg" w:date="2021-06-15T10:24:00Z">
            <w:rPr>
              <w:rFonts w:ascii="Cambria Math" w:hAnsi="Cambria Math"/>
            </w:rPr>
            <m:t>=</m:t>
          </w:ins>
        </m:r>
        <m:r>
          <w:ins w:id="131" w:author="Liu xg" w:date="2021-06-15T10:24:00Z">
            <w:rPr>
              <w:rFonts w:ascii="Cambria Math" w:hAnsi="Cambria Math" w:hint="eastAsia"/>
              <w:rPrChange w:id="132" w:author="Liu xg" w:date="2021-06-15T10:24:00Z">
                <w:rPr>
                  <w:rFonts w:ascii="Cambria Math" w:hAnsi="Cambria Math" w:hint="eastAsia"/>
                </w:rPr>
              </w:rPrChange>
            </w:rPr>
            <m:t>0</m:t>
          </w:ins>
        </m:r>
        <m:r>
          <w:ins w:id="133" w:author="Liu xg" w:date="2021-06-15T10:24:00Z">
            <w:rPr>
              <w:rFonts w:ascii="Cambria Math" w:hAnsi="Cambria Math"/>
              <w:rPrChange w:id="134" w:author="Liu xg" w:date="2021-06-15T10:24:00Z">
                <w:rPr>
                  <w:rFonts w:ascii="Cambria Math" w:hAnsi="Cambria Math"/>
                </w:rPr>
              </w:rPrChange>
            </w:rPr>
            <m:t>.1</m:t>
          </w:ins>
        </m:r>
      </m:oMath>
      <w:ins w:id="135" w:author="Liu xg" w:date="2021-06-15T10:23:00Z">
        <w:r w:rsidR="00481A28">
          <w:t>)</w:t>
        </w:r>
      </w:ins>
      <w:ins w:id="136" w:author="Liu xg" w:date="2021-06-12T20:51:00Z">
        <w:r w:rsidRPr="004E1FC4">
          <w:rPr>
            <w:rFonts w:hint="eastAsia"/>
          </w:rPr>
          <w:t>，</w:t>
        </w:r>
      </w:ins>
      <m:oMath>
        <m:r>
          <w:ins w:id="137" w:author="Liu xg" w:date="2021-06-12T20:51:00Z">
            <w:rPr>
              <w:rFonts w:ascii="Cambria Math" w:hAnsi="Cambria Math"/>
            </w:rPr>
            <m:t>∆</m:t>
          </w:ins>
        </m:r>
        <m:sSub>
          <m:sSubPr>
            <m:ctrlPr>
              <w:ins w:id="138" w:author="Liu xg" w:date="2021-06-12T20:51:00Z">
                <w:rPr>
                  <w:rFonts w:ascii="Cambria Math" w:hAnsi="Cambria Math"/>
                  <w:i/>
                </w:rPr>
              </w:ins>
            </m:ctrlPr>
          </m:sSubPr>
          <m:e>
            <m:r>
              <w:ins w:id="139" w:author="Liu xg" w:date="2021-06-12T20:51:00Z">
                <w:rPr>
                  <w:rFonts w:ascii="Cambria Math" w:hAnsi="Cambria Math"/>
                </w:rPr>
                <m:t>S</m:t>
              </w:ins>
            </m:r>
          </m:e>
          <m:sub>
            <m:r>
              <w:ins w:id="140" w:author="Liu xg" w:date="2021-06-12T20:51:00Z">
                <w:rPr>
                  <w:rFonts w:ascii="Cambria Math" w:hAnsi="Cambria Math" w:hint="eastAsia"/>
                </w:rPr>
                <m:t>g</m:t>
              </w:ins>
            </m:r>
          </m:sub>
        </m:sSub>
      </m:oMath>
      <w:ins w:id="141" w:author="Liu xg" w:date="2021-06-12T20:51:00Z">
        <w:r w:rsidRPr="00DB209F">
          <w:rPr>
            <w:rFonts w:hint="eastAsia"/>
          </w:rPr>
          <w:t>是地图中垃圾区域的一半</w:t>
        </w:r>
        <w:r w:rsidRPr="00E95665">
          <w:rPr>
            <w:rFonts w:hint="eastAsia"/>
          </w:rPr>
          <w:t>大小。</w:t>
        </w:r>
      </w:ins>
    </w:p>
    <w:p w14:paraId="5EB72905" w14:textId="6AED2777" w:rsidR="003F0D33" w:rsidRDefault="003F0D33" w:rsidP="003F0D33">
      <w:pPr>
        <w:rPr>
          <w:ins w:id="142" w:author="Liu xg" w:date="2021-06-12T20:51:00Z"/>
        </w:rPr>
      </w:pPr>
      <w:ins w:id="143" w:author="Liu xg" w:date="2021-06-12T20:51:00Z">
        <w:r w:rsidRPr="00585D6D">
          <w:rPr>
            <w:rFonts w:hint="eastAsia"/>
          </w:rPr>
          <w:t>在该困境</w:t>
        </w:r>
        <w:r>
          <w:rPr>
            <w:rFonts w:hint="eastAsia"/>
          </w:rPr>
          <w:t>任务</w:t>
        </w:r>
        <w:r w:rsidRPr="00585D6D">
          <w:rPr>
            <w:rFonts w:hint="eastAsia"/>
          </w:rPr>
          <w:t>中</w:t>
        </w:r>
        <w:r>
          <w:rPr>
            <w:rFonts w:hint="eastAsia"/>
          </w:rPr>
          <w:t>，</w:t>
        </w:r>
        <w:r w:rsidRPr="00585D6D">
          <w:rPr>
            <w:rFonts w:hint="eastAsia"/>
          </w:rPr>
          <w:t>多智能体</w:t>
        </w:r>
        <w:r>
          <w:rPr>
            <w:rFonts w:hint="eastAsia"/>
          </w:rPr>
          <w:t>仅能</w:t>
        </w:r>
      </w:ins>
      <w:ins w:id="144" w:author="Liu xg" w:date="2021-06-13T13:29:00Z">
        <w:r w:rsidR="00D437E7">
          <w:rPr>
            <w:rFonts w:hint="eastAsia"/>
          </w:rPr>
          <w:t>感知到自身信息与其周围有限视野内的情况，无法直接获得其他智能体的收益情况</w:t>
        </w:r>
      </w:ins>
      <w:ins w:id="145" w:author="Liu xg" w:date="2021-06-16T09:36:00Z">
        <w:r w:rsidR="00763058">
          <w:rPr>
            <w:rFonts w:hint="eastAsia"/>
          </w:rPr>
          <w:t>，且智能体的视野大小设定为</w:t>
        </w:r>
      </w:ins>
      <m:oMath>
        <m:r>
          <w:ins w:id="146" w:author="Liu xg" w:date="2021-06-16T09:37:00Z">
            <w:rPr>
              <w:rFonts w:ascii="Cambria Math" w:hAnsi="Cambria Math" w:hint="eastAsia"/>
            </w:rPr>
            <m:t>v</m:t>
          </w:ins>
        </m:r>
      </m:oMath>
      <w:ins w:id="147" w:author="Liu xg" w:date="2021-06-13T13:29:00Z">
        <w:r w:rsidR="00D437E7">
          <w:rPr>
            <w:rFonts w:hint="eastAsia"/>
          </w:rPr>
          <w:t>。</w:t>
        </w:r>
      </w:ins>
      <w:ins w:id="148" w:author="Liu xg" w:date="2021-06-12T20:51:00Z">
        <w:r>
          <w:rPr>
            <w:rFonts w:hint="eastAsia"/>
          </w:rPr>
          <w:t>最初</w:t>
        </w:r>
        <w:r w:rsidRPr="00DB209F">
          <w:rPr>
            <w:rFonts w:hint="eastAsia"/>
          </w:rPr>
          <w:t>Agents</w:t>
        </w:r>
        <w:r w:rsidRPr="00DB209F">
          <w:rPr>
            <w:rFonts w:hint="eastAsia"/>
          </w:rPr>
          <w:t>将被随机或</w:t>
        </w:r>
        <w:r>
          <w:rPr>
            <w:rFonts w:hint="eastAsia"/>
          </w:rPr>
          <w:t>人为</w:t>
        </w:r>
        <w:r w:rsidRPr="00E95665">
          <w:rPr>
            <w:rFonts w:hint="eastAsia"/>
          </w:rPr>
          <w:t>安置在环境</w:t>
        </w:r>
        <w:r w:rsidRPr="00585D6D">
          <w:rPr>
            <w:rFonts w:hint="eastAsia"/>
          </w:rPr>
          <w:t>中的垃圾区域和苹果区域</w:t>
        </w:r>
        <w:r>
          <w:rPr>
            <w:rFonts w:hint="eastAsia"/>
          </w:rPr>
          <w:t>，</w:t>
        </w:r>
        <w:r w:rsidRPr="00585D6D">
          <w:rPr>
            <w:rFonts w:hint="eastAsia"/>
          </w:rPr>
          <w:t>他们可以根据自身的需求通过采集苹果获得较高的收益</w:t>
        </w:r>
      </w:ins>
      <m:oMath>
        <m:sSub>
          <m:sSubPr>
            <m:ctrlPr>
              <w:ins w:id="149" w:author="Liu xg" w:date="2021-06-12T20:51:00Z">
                <w:rPr>
                  <w:rFonts w:ascii="Cambria Math" w:hAnsi="Cambria Math" w:cs="Times New Roman"/>
                  <w:i/>
                </w:rPr>
              </w:ins>
            </m:ctrlPr>
          </m:sSubPr>
          <m:e>
            <m:r>
              <w:ins w:id="150" w:author="Liu xg" w:date="2021-06-12T20:51:00Z">
                <w:rPr>
                  <w:rFonts w:ascii="Cambria Math" w:hAnsi="Cambria Math" w:cs="Times New Roman"/>
                </w:rPr>
                <m:t>r</m:t>
              </w:ins>
            </m:r>
          </m:e>
          <m:sub>
            <m:r>
              <w:ins w:id="151" w:author="Liu xg" w:date="2021-06-12T20:51:00Z">
                <w:rPr>
                  <w:rFonts w:ascii="Cambria Math" w:hAnsi="Cambria Math" w:cs="Times New Roman"/>
                </w:rPr>
                <m:t>a</m:t>
              </w:ins>
            </m:r>
          </m:sub>
        </m:sSub>
      </m:oMath>
      <w:ins w:id="152" w:author="Liu xg" w:date="2021-06-12T20:51:00Z">
        <w:r w:rsidRPr="00DB209F">
          <w:rPr>
            <w:rFonts w:hint="eastAsia"/>
          </w:rPr>
          <w:t>，或清理垃圾获得较低的收益</w:t>
        </w:r>
      </w:ins>
      <m:oMath>
        <m:sSub>
          <m:sSubPr>
            <m:ctrlPr>
              <w:ins w:id="153" w:author="Liu xg" w:date="2021-06-12T20:51:00Z">
                <w:rPr>
                  <w:rFonts w:ascii="Cambria Math" w:hAnsi="Cambria Math" w:cs="Times New Roman"/>
                  <w:i/>
                </w:rPr>
              </w:ins>
            </m:ctrlPr>
          </m:sSubPr>
          <m:e>
            <m:r>
              <w:ins w:id="154" w:author="Liu xg" w:date="2021-06-12T20:51:00Z">
                <w:rPr>
                  <w:rFonts w:ascii="Cambria Math" w:hAnsi="Cambria Math" w:cs="Times New Roman"/>
                </w:rPr>
                <m:t>r</m:t>
              </w:ins>
            </m:r>
          </m:e>
          <m:sub>
            <m:r>
              <w:ins w:id="155" w:author="Liu xg" w:date="2021-06-12T20:51:00Z">
                <w:rPr>
                  <w:rFonts w:ascii="Cambria Math" w:hAnsi="Cambria Math" w:cs="Times New Roman"/>
                </w:rPr>
                <m:t>g</m:t>
              </w:ins>
            </m:r>
          </m:sub>
        </m:sSub>
      </m:oMath>
      <w:ins w:id="156" w:author="Liu xg" w:date="2021-06-12T20:51:00Z">
        <w:r>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ins>
    </w:p>
    <w:p w14:paraId="33AD7DE8" w14:textId="0A5DA1AB" w:rsidR="003F0D33" w:rsidRPr="00C054D7" w:rsidRDefault="003F0D33" w:rsidP="003F0D33">
      <w:pPr>
        <w:rPr>
          <w:ins w:id="157" w:author="Liu xg" w:date="2021-06-12T20:51:00Z"/>
          <w:rFonts w:hint="eastAsia"/>
          <w:rPrChange w:id="158" w:author="Liu xg" w:date="2021-06-16T08:58:00Z">
            <w:rPr>
              <w:ins w:id="159" w:author="Liu xg" w:date="2021-06-12T20:51:00Z"/>
              <w:rFonts w:ascii="宋体" w:hAnsi="宋体"/>
            </w:rPr>
          </w:rPrChange>
        </w:rPr>
      </w:pPr>
      <w:ins w:id="160" w:author="Liu xg" w:date="2021-06-12T20:51:00Z">
        <w:r>
          <w:rPr>
            <w:rFonts w:hint="eastAsia"/>
          </w:rPr>
          <w:t>该决策任务的困境如下，多智能</w:t>
        </w:r>
        <w:proofErr w:type="gramStart"/>
        <w:r>
          <w:rPr>
            <w:rFonts w:hint="eastAsia"/>
          </w:rPr>
          <w:t>体如果</w:t>
        </w:r>
        <w:proofErr w:type="gramEnd"/>
        <w:r>
          <w:rPr>
            <w:rFonts w:hint="eastAsia"/>
          </w:rPr>
          <w:t>都有较高的收益目标，那么个体都会尽可能采集苹果，这就导致环境中垃圾数量的过多增长但苹果数量仍不断减少，从而导致集体无法获得长期的收益。任务中规定，由于垃圾与苹果的生长并不平衡，因此多智能体在清理垃圾时会清理视野范围内所有的垃圾，采集苹果时只采集当前位置的苹果。集体的行为会使环境中苹果和垃圾的数量发生变化，</w:t>
        </w:r>
      </w:ins>
      <w:ins w:id="161" w:author="Liu xg" w:date="2021-06-16T08:57:00Z">
        <w:r w:rsidR="00C054D7">
          <w:rPr>
            <w:rFonts w:hint="eastAsia"/>
          </w:rPr>
          <w:t>因此需要多智能体之间形成既有个体去清理垃圾又有个体去采集苹果的团体合作，才能够保证环境资源的稳定生长，得到最优的集体收益。</w:t>
        </w:r>
      </w:ins>
    </w:p>
    <w:p w14:paraId="7826E3DF" w14:textId="77777777" w:rsidR="003F0D33" w:rsidRPr="00032CC2" w:rsidRDefault="003F0D33" w:rsidP="003F0D33">
      <w:pPr>
        <w:rPr>
          <w:ins w:id="162" w:author="Liu xg" w:date="2021-06-12T20:51:00Z"/>
        </w:rPr>
      </w:pPr>
    </w:p>
    <w:p w14:paraId="0700D2DC" w14:textId="77777777" w:rsidR="003F0D33" w:rsidRPr="00DB209F" w:rsidRDefault="003F0D33" w:rsidP="003F0D33">
      <w:pPr>
        <w:keepNext/>
        <w:jc w:val="center"/>
        <w:rPr>
          <w:ins w:id="163" w:author="Liu xg" w:date="2021-06-12T20:51:00Z"/>
        </w:rPr>
      </w:pPr>
      <w:ins w:id="164" w:author="Liu xg" w:date="2021-06-12T20:51:00Z">
        <w:r w:rsidRPr="00DB209F">
          <w:rPr>
            <w:noProof/>
          </w:rPr>
          <w:lastRenderedPageBreak/>
          <w:drawing>
            <wp:inline distT="0" distB="0" distL="0" distR="0" wp14:anchorId="07A8E6F2" wp14:editId="75B09353">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p>
    <w:p w14:paraId="72A48A55" w14:textId="2C06F1FA" w:rsidR="00633B6A" w:rsidRDefault="003F0D33" w:rsidP="003F0D33">
      <w:pPr>
        <w:pStyle w:val="ac"/>
        <w:jc w:val="center"/>
        <w:rPr>
          <w:ins w:id="165" w:author="Liu xg" w:date="2021-06-16T08:52:00Z"/>
          <w:rFonts w:ascii="Times New Roman" w:eastAsia="宋体" w:hAnsi="Times New Roman"/>
          <w:sz w:val="18"/>
          <w:szCs w:val="18"/>
        </w:rPr>
      </w:pPr>
      <w:ins w:id="166" w:author="Liu xg" w:date="2021-06-12T20:51:00Z">
        <w:r w:rsidRPr="00D8195E">
          <w:rPr>
            <w:rFonts w:ascii="宋体" w:eastAsia="宋体" w:hAnsi="宋体"/>
          </w:rPr>
          <w:t>图</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ins>
      <w:ins w:id="167" w:author="Liu xg" w:date="2021-06-15T13:42:00Z">
        <w:r w:rsidR="000F1DB3">
          <w:rPr>
            <w:rFonts w:ascii="Times New Roman" w:eastAsia="宋体" w:hAnsi="Times New Roman" w:cs="Times New Roman"/>
            <w:noProof/>
          </w:rPr>
          <w:t>1</w:t>
        </w:r>
      </w:ins>
      <w:ins w:id="168" w:author="Liu xg" w:date="2021-06-12T20:51:00Z">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ins>
    </w:p>
    <w:p w14:paraId="217DD9EA" w14:textId="1091991F" w:rsidR="007E509C" w:rsidRDefault="007E509C" w:rsidP="007E509C">
      <w:pPr>
        <w:pStyle w:val="3"/>
        <w:rPr>
          <w:ins w:id="169" w:author="Liu xg" w:date="2021-06-16T08:58:00Z"/>
        </w:rPr>
      </w:pPr>
      <w:ins w:id="170" w:author="Liu xg" w:date="2021-06-16T08:52:00Z">
        <w:r>
          <w:t xml:space="preserve">3.4 </w:t>
        </w:r>
        <w:r w:rsidR="002377A5">
          <w:rPr>
            <w:rFonts w:hint="eastAsia"/>
          </w:rPr>
          <w:t>奖励规则</w:t>
        </w:r>
      </w:ins>
    </w:p>
    <w:p w14:paraId="3CABE532" w14:textId="4317D352" w:rsidR="00E003C0" w:rsidRPr="00E003C0" w:rsidRDefault="00E003C0" w:rsidP="00E003C0">
      <w:pPr>
        <w:rPr>
          <w:rFonts w:hint="eastAsia"/>
          <w:rPrChange w:id="171" w:author="Liu xg" w:date="2021-06-16T08:58:00Z">
            <w:rPr>
              <w:rFonts w:ascii="Times New Roman" w:eastAsia="宋体" w:hAnsi="Times New Roman"/>
              <w:sz w:val="18"/>
              <w:szCs w:val="18"/>
            </w:rPr>
          </w:rPrChange>
        </w:rPr>
        <w:pPrChange w:id="172" w:author="Liu xg" w:date="2021-06-16T08:58:00Z">
          <w:pPr>
            <w:pStyle w:val="ac"/>
            <w:jc w:val="center"/>
          </w:pPr>
        </w:pPrChange>
      </w:pPr>
      <w:ins w:id="173" w:author="Liu xg" w:date="2021-06-16T08:59:00Z">
        <w:r>
          <w:rPr>
            <w:rFonts w:hint="eastAsia"/>
          </w:rPr>
          <w:t>我们</w:t>
        </w:r>
      </w:ins>
      <w:ins w:id="174" w:author="Liu xg" w:date="2021-06-16T09:00:00Z">
        <w:r>
          <w:rPr>
            <w:rFonts w:hint="eastAsia"/>
          </w:rPr>
          <w:t>设计的基于阶段收益和目标收益的动态学习率，</w:t>
        </w:r>
      </w:ins>
      <w:ins w:id="175" w:author="Liu xg" w:date="2021-06-16T09:06:00Z">
        <w:r w:rsidR="00E0087B">
          <w:rPr>
            <w:rFonts w:hint="eastAsia"/>
          </w:rPr>
          <w:t>其变化</w:t>
        </w:r>
      </w:ins>
      <w:ins w:id="176" w:author="Liu xg" w:date="2021-06-16T09:07:00Z">
        <w:r w:rsidR="00E0087B">
          <w:rPr>
            <w:rFonts w:hint="eastAsia"/>
          </w:rPr>
          <w:t>的程度关联着</w:t>
        </w:r>
      </w:ins>
      <m:oMath>
        <m:sSub>
          <m:sSubPr>
            <m:ctrlPr>
              <w:ins w:id="177" w:author="Liu xg" w:date="2021-06-16T09:06:00Z">
                <w:rPr>
                  <w:rFonts w:ascii="Cambria Math" w:hAnsi="Cambria Math" w:cs="Times New Roman"/>
                  <w:i/>
                </w:rPr>
              </w:ins>
            </m:ctrlPr>
          </m:sSubPr>
          <m:e>
            <m:r>
              <w:ins w:id="178" w:author="Liu xg" w:date="2021-06-16T09:06:00Z">
                <w:rPr>
                  <w:rFonts w:ascii="Cambria Math" w:hAnsi="Cambria Math" w:cs="Times New Roman"/>
                </w:rPr>
                <m:t>r</m:t>
              </w:ins>
            </m:r>
          </m:e>
          <m:sub>
            <m:r>
              <w:ins w:id="179" w:author="Liu xg" w:date="2021-06-16T09:06:00Z">
                <w:rPr>
                  <w:rFonts w:ascii="Cambria Math" w:hAnsi="Cambria Math" w:cs="Times New Roman"/>
                </w:rPr>
                <m:t>g</m:t>
              </w:ins>
            </m:r>
          </m:sub>
        </m:sSub>
      </m:oMath>
      <w:ins w:id="180" w:author="Liu xg" w:date="2021-06-16T09:06:00Z">
        <w:r w:rsidR="00E0087B">
          <w:rPr>
            <w:rFonts w:hint="eastAsia"/>
          </w:rPr>
          <w:t>、</w:t>
        </w:r>
      </w:ins>
      <m:oMath>
        <m:sSub>
          <m:sSubPr>
            <m:ctrlPr>
              <w:ins w:id="181" w:author="Liu xg" w:date="2021-06-16T09:06:00Z">
                <w:rPr>
                  <w:rFonts w:ascii="Cambria Math" w:hAnsi="Cambria Math" w:cs="Times New Roman"/>
                  <w:i/>
                </w:rPr>
              </w:ins>
            </m:ctrlPr>
          </m:sSubPr>
          <m:e>
            <m:r>
              <w:ins w:id="182" w:author="Liu xg" w:date="2021-06-16T09:06:00Z">
                <w:rPr>
                  <w:rFonts w:ascii="Cambria Math" w:hAnsi="Cambria Math" w:cs="Times New Roman"/>
                </w:rPr>
                <m:t>r</m:t>
              </w:ins>
            </m:r>
          </m:e>
          <m:sub>
            <m:r>
              <w:ins w:id="183" w:author="Liu xg" w:date="2021-06-16T09:06:00Z">
                <w:rPr>
                  <w:rFonts w:ascii="Cambria Math" w:hAnsi="Cambria Math" w:cs="Times New Roman"/>
                </w:rPr>
                <m:t>a</m:t>
              </w:ins>
            </m:r>
          </m:sub>
        </m:sSub>
      </m:oMath>
      <w:ins w:id="184" w:author="Liu xg" w:date="2021-06-16T09:06:00Z">
        <w:r w:rsidR="00E0087B">
          <w:rPr>
            <w:rFonts w:hint="eastAsia"/>
          </w:rPr>
          <w:t>及</w:t>
        </w:r>
      </w:ins>
      <w:ins w:id="185" w:author="Liu xg" w:date="2021-06-16T09:08:00Z">
        <w:r w:rsidR="00E0087B">
          <w:rPr>
            <w:rFonts w:hint="eastAsia"/>
          </w:rPr>
          <w:t>阶段收益的长度</w:t>
        </w:r>
      </w:ins>
      <m:oMath>
        <m:r>
          <w:ins w:id="186" w:author="Liu xg" w:date="2021-06-16T09:07:00Z">
            <w:rPr>
              <w:rFonts w:ascii="Cambria Math" w:hAnsi="Cambria Math" w:cs="Times New Roman"/>
            </w:rPr>
            <m:t>τ</m:t>
          </w:ins>
        </m:r>
      </m:oMath>
      <w:ins w:id="187" w:author="Liu xg" w:date="2021-06-16T09:08:00Z">
        <w:r w:rsidR="00E0087B">
          <w:rPr>
            <w:rFonts w:hint="eastAsia"/>
          </w:rPr>
          <w:t>。通过</w:t>
        </w:r>
      </w:ins>
      <w:ins w:id="188" w:author="Liu xg" w:date="2021-06-16T09:32:00Z">
        <w:r w:rsidR="00763058">
          <w:rPr>
            <w:rFonts w:hint="eastAsia"/>
          </w:rPr>
          <w:t>大量</w:t>
        </w:r>
      </w:ins>
      <w:ins w:id="189" w:author="Liu xg" w:date="2021-06-16T09:08:00Z">
        <w:r w:rsidR="00E0087B">
          <w:rPr>
            <w:rFonts w:hint="eastAsia"/>
          </w:rPr>
          <w:t>实验的测试，得出</w:t>
        </w:r>
      </w:ins>
      <w:ins w:id="190" w:author="Liu xg" w:date="2021-06-16T09:34:00Z">
        <w:r w:rsidR="00763058">
          <w:rPr>
            <w:rFonts w:hint="eastAsia"/>
          </w:rPr>
          <w:t>变量之间的关系描述。</w:t>
        </w:r>
        <w:r w:rsidR="00763058">
          <w:rPr>
            <w:rFonts w:hint="eastAsia"/>
          </w:rPr>
          <w:t>由于垃圾与苹果的生长并不平衡，多智能体在清理垃圾时清理视野范围内所有的垃圾</w:t>
        </w:r>
      </w:ins>
      <m:oMath>
        <m:sSub>
          <m:sSubPr>
            <m:ctrlPr>
              <w:ins w:id="191" w:author="Liu xg" w:date="2021-06-16T09:53:00Z">
                <w:rPr>
                  <w:rFonts w:ascii="Cambria Math" w:hAnsi="Cambria Math" w:cs="Times New Roman"/>
                  <w:i/>
                </w:rPr>
              </w:ins>
            </m:ctrlPr>
          </m:sSubPr>
          <m:e>
            <m:r>
              <w:ins w:id="192" w:author="Liu xg" w:date="2021-06-16T09:53:00Z">
                <w:rPr>
                  <w:rFonts w:ascii="Cambria Math" w:hAnsi="Cambria Math" w:cs="Times New Roman" w:hint="eastAsia"/>
                </w:rPr>
                <m:t>v</m:t>
              </w:ins>
            </m:r>
          </m:e>
          <m:sub>
            <m:r>
              <w:ins w:id="193" w:author="Liu xg" w:date="2021-06-16T09:53:00Z">
                <w:rPr>
                  <w:rFonts w:ascii="Cambria Math" w:hAnsi="Cambria Math" w:cs="Times New Roman" w:hint="eastAsia"/>
                </w:rPr>
                <m:t>g</m:t>
              </w:ins>
            </m:r>
          </m:sub>
        </m:sSub>
      </m:oMath>
      <w:ins w:id="194" w:author="Liu xg" w:date="2021-06-16T09:34:00Z">
        <w:r w:rsidR="00763058">
          <w:rPr>
            <w:rFonts w:hint="eastAsia"/>
          </w:rPr>
          <w:t>，采集苹果时只采集当前位置的苹果</w:t>
        </w:r>
      </w:ins>
      <w:ins w:id="195" w:author="Liu xg" w:date="2021-06-16T09:35:00Z">
        <w:r w:rsidR="00763058">
          <w:rPr>
            <w:rFonts w:hint="eastAsia"/>
          </w:rPr>
          <w:t>。因此，智能</w:t>
        </w:r>
        <w:proofErr w:type="gramStart"/>
        <w:r w:rsidR="00763058">
          <w:rPr>
            <w:rFonts w:hint="eastAsia"/>
          </w:rPr>
          <w:t>体清理</w:t>
        </w:r>
        <w:proofErr w:type="gramEnd"/>
        <w:r w:rsidR="00763058">
          <w:rPr>
            <w:rFonts w:hint="eastAsia"/>
          </w:rPr>
          <w:t>垃圾获得的实际奖励为</w:t>
        </w:r>
      </w:ins>
      <m:oMath>
        <m:sSub>
          <m:sSubPr>
            <m:ctrlPr>
              <w:ins w:id="196" w:author="Liu xg" w:date="2021-06-16T09:50:00Z">
                <w:rPr>
                  <w:rFonts w:ascii="Cambria Math" w:hAnsi="Cambria Math"/>
                  <w:i/>
                </w:rPr>
              </w:ins>
            </m:ctrlPr>
          </m:sSubPr>
          <m:e>
            <m:r>
              <w:ins w:id="197" w:author="Liu xg" w:date="2021-06-16T09:50:00Z">
                <w:rPr>
                  <w:rFonts w:ascii="Cambria Math" w:hAnsi="Cambria Math"/>
                </w:rPr>
                <m:t>reward</m:t>
              </w:ins>
            </m:r>
          </m:e>
          <m:sub>
            <m:r>
              <w:ins w:id="198" w:author="Liu xg" w:date="2021-06-16T09:50:00Z">
                <w:rPr>
                  <w:rFonts w:ascii="Cambria Math" w:hAnsi="Cambria Math" w:hint="eastAsia"/>
                </w:rPr>
                <m:t>g</m:t>
              </w:ins>
            </m:r>
          </m:sub>
        </m:sSub>
        <m:r>
          <w:ins w:id="199" w:author="Liu xg" w:date="2021-06-16T09:35:00Z">
            <w:rPr>
              <w:rFonts w:ascii="Cambria Math" w:hAnsi="Cambria Math" w:cs="Times New Roman"/>
            </w:rPr>
            <m:t>=</m:t>
          </w:ins>
        </m:r>
        <m:sSub>
          <m:sSubPr>
            <m:ctrlPr>
              <w:ins w:id="200" w:author="Liu xg" w:date="2021-06-16T09:53:00Z">
                <w:rPr>
                  <w:rFonts w:ascii="Cambria Math" w:hAnsi="Cambria Math" w:cs="Times New Roman"/>
                  <w:i/>
                </w:rPr>
              </w:ins>
            </m:ctrlPr>
          </m:sSubPr>
          <m:e>
            <m:r>
              <w:ins w:id="201" w:author="Liu xg" w:date="2021-06-16T09:53:00Z">
                <w:rPr>
                  <w:rFonts w:ascii="Cambria Math" w:hAnsi="Cambria Math" w:cs="Times New Roman" w:hint="eastAsia"/>
                </w:rPr>
                <m:t>v</m:t>
              </w:ins>
            </m:r>
          </m:e>
          <m:sub>
            <m:r>
              <w:ins w:id="202" w:author="Liu xg" w:date="2021-06-16T09:53:00Z">
                <w:rPr>
                  <w:rFonts w:ascii="Cambria Math" w:hAnsi="Cambria Math" w:cs="Times New Roman" w:hint="eastAsia"/>
                </w:rPr>
                <m:t>g</m:t>
              </w:ins>
            </m:r>
          </m:sub>
        </m:sSub>
        <m:r>
          <w:ins w:id="203" w:author="Liu xg" w:date="2021-06-16T09:35:00Z">
            <w:rPr>
              <w:rFonts w:ascii="Cambria Math" w:hAnsi="Cambria Math" w:cs="Times New Roman"/>
            </w:rPr>
            <m:t>*</m:t>
          </w:ins>
        </m:r>
        <m:sSub>
          <m:sSubPr>
            <m:ctrlPr>
              <w:ins w:id="204" w:author="Liu xg" w:date="2021-06-16T09:35:00Z">
                <w:rPr>
                  <w:rFonts w:ascii="Cambria Math" w:hAnsi="Cambria Math" w:cs="Times New Roman"/>
                  <w:i/>
                </w:rPr>
              </w:ins>
            </m:ctrlPr>
          </m:sSubPr>
          <m:e>
            <m:r>
              <w:ins w:id="205" w:author="Liu xg" w:date="2021-06-16T09:35:00Z">
                <w:rPr>
                  <w:rFonts w:ascii="Cambria Math" w:hAnsi="Cambria Math" w:cs="Times New Roman"/>
                </w:rPr>
                <m:t>r</m:t>
              </w:ins>
            </m:r>
          </m:e>
          <m:sub>
            <m:r>
              <w:ins w:id="206" w:author="Liu xg" w:date="2021-06-16T09:35:00Z">
                <w:rPr>
                  <w:rFonts w:ascii="Cambria Math" w:hAnsi="Cambria Math" w:cs="Times New Roman"/>
                </w:rPr>
                <m:t>g</m:t>
              </w:ins>
            </m:r>
          </m:sub>
        </m:sSub>
      </m:oMath>
      <w:ins w:id="207" w:author="Liu xg" w:date="2021-06-16T09:35:00Z">
        <w:r w:rsidR="00763058">
          <w:t xml:space="preserve">, </w:t>
        </w:r>
        <w:r w:rsidR="00763058">
          <w:rPr>
            <w:rFonts w:hint="eastAsia"/>
          </w:rPr>
          <w:t>采集</w:t>
        </w:r>
      </w:ins>
      <w:ins w:id="208" w:author="Liu xg" w:date="2021-06-16T09:36:00Z">
        <w:r w:rsidR="00763058">
          <w:rPr>
            <w:rFonts w:hint="eastAsia"/>
          </w:rPr>
          <w:t>苹果获得的实际奖励为</w:t>
        </w:r>
      </w:ins>
      <m:oMath>
        <m:sSub>
          <m:sSubPr>
            <m:ctrlPr>
              <w:ins w:id="209" w:author="Liu xg" w:date="2021-06-16T09:50:00Z">
                <w:rPr>
                  <w:rFonts w:ascii="Cambria Math" w:hAnsi="Cambria Math"/>
                  <w:i/>
                </w:rPr>
              </w:ins>
            </m:ctrlPr>
          </m:sSubPr>
          <m:e>
            <m:r>
              <w:ins w:id="210" w:author="Liu xg" w:date="2021-06-16T09:50:00Z">
                <w:rPr>
                  <w:rFonts w:ascii="Cambria Math" w:hAnsi="Cambria Math"/>
                </w:rPr>
                <m:t>reward</m:t>
              </w:ins>
            </m:r>
          </m:e>
          <m:sub>
            <m:r>
              <w:ins w:id="211" w:author="Liu xg" w:date="2021-06-16T09:50:00Z">
                <w:rPr>
                  <w:rFonts w:ascii="Cambria Math" w:hAnsi="Cambria Math" w:hint="eastAsia"/>
                </w:rPr>
                <m:t>a</m:t>
              </w:ins>
            </m:r>
          </m:sub>
        </m:sSub>
        <m:r>
          <w:ins w:id="212" w:author="Liu xg" w:date="2021-06-16T09:36:00Z">
            <w:rPr>
              <w:rFonts w:ascii="Cambria Math" w:hAnsi="Cambria Math" w:cs="Times New Roman"/>
            </w:rPr>
            <m:t>=</m:t>
          </w:ins>
        </m:r>
        <m:sSub>
          <m:sSubPr>
            <m:ctrlPr>
              <w:ins w:id="213" w:author="Liu xg" w:date="2021-06-16T09:36:00Z">
                <w:rPr>
                  <w:rFonts w:ascii="Cambria Math" w:hAnsi="Cambria Math" w:cs="Times New Roman"/>
                  <w:i/>
                </w:rPr>
              </w:ins>
            </m:ctrlPr>
          </m:sSubPr>
          <m:e>
            <m:r>
              <w:ins w:id="214" w:author="Liu xg" w:date="2021-06-16T09:36:00Z">
                <w:rPr>
                  <w:rFonts w:ascii="Cambria Math" w:hAnsi="Cambria Math" w:cs="Times New Roman"/>
                </w:rPr>
                <m:t>r</m:t>
              </w:ins>
            </m:r>
          </m:e>
          <m:sub>
            <m:r>
              <w:ins w:id="215" w:author="Liu xg" w:date="2021-06-16T09:36:00Z">
                <w:rPr>
                  <w:rFonts w:ascii="Cambria Math" w:hAnsi="Cambria Math" w:cs="Times New Roman"/>
                </w:rPr>
                <m:t>a</m:t>
              </w:ins>
            </m:r>
          </m:sub>
        </m:sSub>
      </m:oMath>
      <w:ins w:id="216" w:author="Liu xg" w:date="2021-06-16T09:36:00Z">
        <w:r w:rsidR="00763058">
          <w:rPr>
            <w:rFonts w:hint="eastAsia"/>
          </w:rPr>
          <w:t>。</w:t>
        </w:r>
      </w:ins>
      <w:ins w:id="217" w:author="Liu xg" w:date="2021-06-16T09:40:00Z">
        <w:r w:rsidR="00345116">
          <w:rPr>
            <w:rFonts w:hint="eastAsia"/>
          </w:rPr>
          <w:t>决策任务中设定</w:t>
        </w:r>
      </w:ins>
      <m:oMath>
        <m:sSup>
          <m:sSupPr>
            <m:ctrlPr>
              <w:ins w:id="218" w:author="Liu xg" w:date="2021-06-16T09:40:00Z">
                <w:rPr>
                  <w:rFonts w:ascii="Cambria Math" w:hAnsi="Cambria Math"/>
                  <w:i/>
                </w:rPr>
              </w:ins>
            </m:ctrlPr>
          </m:sSupPr>
          <m:e>
            <m:acc>
              <m:accPr>
                <m:chr m:val="̃"/>
                <m:ctrlPr>
                  <w:ins w:id="219" w:author="Liu xg" w:date="2021-06-16T09:40:00Z">
                    <w:rPr>
                      <w:rFonts w:ascii="Cambria Math" w:hAnsi="Cambria Math"/>
                      <w:i/>
                    </w:rPr>
                  </w:ins>
                </m:ctrlPr>
              </m:accPr>
              <m:e>
                <m:r>
                  <w:ins w:id="220" w:author="Liu xg" w:date="2021-06-16T09:40:00Z">
                    <w:rPr>
                      <w:rFonts w:ascii="Cambria Math" w:hAnsi="Cambria Math"/>
                    </w:rPr>
                    <m:t>R</m:t>
                  </w:ins>
                </m:r>
              </m:e>
            </m:acc>
          </m:e>
          <m:sup>
            <m:r>
              <w:ins w:id="221" w:author="Liu xg" w:date="2021-06-16T09:40:00Z">
                <w:rPr>
                  <w:rFonts w:ascii="Cambria Math" w:hAnsi="Cambria Math"/>
                </w:rPr>
                <m:t>i</m:t>
              </w:ins>
            </m:r>
          </m:sup>
        </m:sSup>
        <m:r>
          <w:ins w:id="222" w:author="Liu xg" w:date="2021-06-16T09:42:00Z">
            <w:rPr>
              <w:rFonts w:ascii="Cambria Math" w:hAnsi="Cambria Math"/>
            </w:rPr>
            <m:t>=</m:t>
          </w:ins>
        </m:r>
        <m:sSub>
          <m:sSubPr>
            <m:ctrlPr>
              <w:ins w:id="223" w:author="Liu xg" w:date="2021-06-16T09:43:00Z">
                <w:rPr>
                  <w:rFonts w:ascii="Cambria Math" w:hAnsi="Cambria Math"/>
                  <w:i/>
                </w:rPr>
              </w:ins>
            </m:ctrlPr>
          </m:sSubPr>
          <m:e>
            <m:nary>
              <m:naryPr>
                <m:chr m:val="∑"/>
                <m:limLoc m:val="undOvr"/>
                <m:ctrlPr>
                  <w:ins w:id="224" w:author="Liu xg" w:date="2021-06-16T09:43:00Z">
                    <w:rPr>
                      <w:rFonts w:ascii="Cambria Math" w:hAnsi="Cambria Math"/>
                      <w:i/>
                    </w:rPr>
                  </w:ins>
                </m:ctrlPr>
              </m:naryPr>
              <m:sub>
                <m:r>
                  <w:ins w:id="225" w:author="Liu xg" w:date="2021-06-16T09:43:00Z">
                    <w:rPr>
                      <w:rFonts w:ascii="Cambria Math" w:hAnsi="Cambria Math"/>
                    </w:rPr>
                    <m:t>t=1</m:t>
                  </w:ins>
                </m:r>
              </m:sub>
              <m:sup>
                <m:r>
                  <w:ins w:id="226" w:author="Liu xg" w:date="2021-06-16T09:43:00Z">
                    <w:rPr>
                      <w:rFonts w:ascii="Cambria Math" w:hAnsi="Cambria Math" w:cs="Times New Roman"/>
                    </w:rPr>
                    <m:t>τ</m:t>
                  </w:ins>
                </m:r>
              </m:sup>
              <m:e>
                <m:r>
                  <w:ins w:id="227" w:author="Liu xg" w:date="2021-06-16T09:43:00Z">
                    <w:rPr>
                      <w:rFonts w:ascii="Cambria Math" w:hAnsi="Cambria Math"/>
                    </w:rPr>
                    <m:t>reward</m:t>
                  </w:ins>
                </m:r>
              </m:e>
            </m:nary>
          </m:e>
          <m:sub>
            <m:r>
              <w:ins w:id="228" w:author="Liu xg" w:date="2021-06-16T09:43:00Z">
                <w:rPr>
                  <w:rFonts w:ascii="Cambria Math" w:hAnsi="Cambria Math"/>
                </w:rPr>
                <m:t>t</m:t>
              </w:ins>
            </m:r>
          </m:sub>
        </m:sSub>
      </m:oMath>
      <w:ins w:id="229" w:author="Liu xg" w:date="2021-06-16T09:40:00Z">
        <w:r w:rsidR="00345116">
          <w:rPr>
            <w:rFonts w:hint="eastAsia"/>
          </w:rPr>
          <w:t>，并通过实验发现</w:t>
        </w:r>
      </w:ins>
      <w:ins w:id="230" w:author="Liu xg" w:date="2021-06-16T09:43:00Z">
        <w:r w:rsidR="00345116">
          <w:rPr>
            <w:rFonts w:hint="eastAsia"/>
          </w:rPr>
          <w:t>对于目标收益低</w:t>
        </w:r>
      </w:ins>
      <w:ins w:id="231" w:author="Liu xg" w:date="2021-06-16T09:50:00Z">
        <w:r w:rsidR="00282B3C">
          <w:rPr>
            <w:rFonts w:hint="eastAsia"/>
          </w:rPr>
          <w:t>的</w:t>
        </w:r>
      </w:ins>
      <m:oMath>
        <m:sSup>
          <m:sSupPr>
            <m:ctrlPr>
              <w:ins w:id="232" w:author="Liu xg" w:date="2021-06-16T09:46:00Z">
                <w:rPr>
                  <w:rFonts w:ascii="Cambria Math" w:hAnsi="Cambria Math"/>
                  <w:i/>
                </w:rPr>
              </w:ins>
            </m:ctrlPr>
          </m:sSupPr>
          <m:e>
            <m:acc>
              <m:accPr>
                <m:ctrlPr>
                  <w:ins w:id="233" w:author="Liu xg" w:date="2021-06-16T09:46:00Z">
                    <w:rPr>
                      <w:rFonts w:ascii="Cambria Math" w:hAnsi="Cambria Math"/>
                      <w:i/>
                    </w:rPr>
                  </w:ins>
                </m:ctrlPr>
              </m:accPr>
              <m:e>
                <m:r>
                  <w:ins w:id="234" w:author="Liu xg" w:date="2021-06-16T09:46:00Z">
                    <w:rPr>
                      <w:rFonts w:ascii="Cambria Math" w:hAnsi="Cambria Math"/>
                    </w:rPr>
                    <m:t>R</m:t>
                  </w:ins>
                </m:r>
              </m:e>
            </m:acc>
          </m:e>
          <m:sup>
            <m:r>
              <w:ins w:id="235" w:author="Liu xg" w:date="2021-06-16T09:46:00Z">
                <w:rPr>
                  <w:rFonts w:ascii="Cambria Math" w:hAnsi="Cambria Math"/>
                </w:rPr>
                <m:t>i</m:t>
              </w:ins>
            </m:r>
          </m:sup>
        </m:sSup>
      </m:oMath>
      <w:ins w:id="236" w:author="Liu xg" w:date="2021-06-16T09:50:00Z">
        <w:r w:rsidR="00282B3C">
          <w:rPr>
            <w:rFonts w:hint="eastAsia"/>
          </w:rPr>
          <w:t>应不</w:t>
        </w:r>
      </w:ins>
      <w:ins w:id="237" w:author="Liu xg" w:date="2021-06-16T09:51:00Z">
        <w:r w:rsidR="00E06B32">
          <w:rPr>
            <w:rFonts w:hint="eastAsia"/>
          </w:rPr>
          <w:t>小</w:t>
        </w:r>
      </w:ins>
      <w:ins w:id="238" w:author="Liu xg" w:date="2021-06-16T09:50:00Z">
        <w:r w:rsidR="00282B3C">
          <w:rPr>
            <w:rFonts w:hint="eastAsia"/>
          </w:rPr>
          <w:t>于</w:t>
        </w:r>
      </w:ins>
      <m:oMath>
        <m:sSub>
          <m:sSubPr>
            <m:ctrlPr>
              <w:ins w:id="239" w:author="Liu xg" w:date="2021-06-16T09:50:00Z">
                <w:rPr>
                  <w:rFonts w:ascii="Cambria Math" w:hAnsi="Cambria Math"/>
                  <w:i/>
                </w:rPr>
              </w:ins>
            </m:ctrlPr>
          </m:sSubPr>
          <m:e>
            <m:r>
              <w:ins w:id="240" w:author="Liu xg" w:date="2021-06-16T09:50:00Z">
                <w:rPr>
                  <w:rFonts w:ascii="Cambria Math" w:hAnsi="Cambria Math"/>
                </w:rPr>
                <m:t>reward</m:t>
              </w:ins>
            </m:r>
          </m:e>
          <m:sub>
            <m:r>
              <w:ins w:id="241" w:author="Liu xg" w:date="2021-06-16T09:50:00Z">
                <w:rPr>
                  <w:rFonts w:ascii="Cambria Math" w:hAnsi="Cambria Math" w:hint="eastAsia"/>
                </w:rPr>
                <m:t>g</m:t>
              </w:ins>
            </m:r>
          </m:sub>
        </m:sSub>
        <m:r>
          <w:ins w:id="242" w:author="Liu xg" w:date="2021-06-16T09:50:00Z">
            <w:rPr>
              <w:rFonts w:ascii="Cambria Math" w:hAnsi="Cambria Math"/>
            </w:rPr>
            <m:t>*</m:t>
          </w:ins>
        </m:r>
        <m:r>
          <w:ins w:id="243" w:author="Liu xg" w:date="2021-06-16T09:51:00Z">
            <w:rPr>
              <w:rFonts w:ascii="Cambria Math" w:hAnsi="Cambria Math" w:cs="Times New Roman"/>
            </w:rPr>
            <m:t>τ</m:t>
          </w:ins>
        </m:r>
      </m:oMath>
      <w:ins w:id="244" w:author="Liu xg" w:date="2021-06-16T09:51:00Z">
        <w:r w:rsidR="00282B3C">
          <w:rPr>
            <w:rFonts w:hint="eastAsia"/>
          </w:rPr>
          <w:t>，对于目标收益高的</w:t>
        </w:r>
      </w:ins>
      <m:oMath>
        <m:sSup>
          <m:sSupPr>
            <m:ctrlPr>
              <w:ins w:id="245" w:author="Liu xg" w:date="2021-06-16T10:04:00Z">
                <w:rPr>
                  <w:rFonts w:ascii="Cambria Math" w:hAnsi="Cambria Math"/>
                  <w:i/>
                </w:rPr>
              </w:ins>
            </m:ctrlPr>
          </m:sSupPr>
          <m:e>
            <m:acc>
              <m:accPr>
                <m:ctrlPr>
                  <w:ins w:id="246" w:author="Liu xg" w:date="2021-06-16T10:04:00Z">
                    <w:rPr>
                      <w:rFonts w:ascii="Cambria Math" w:hAnsi="Cambria Math"/>
                      <w:i/>
                    </w:rPr>
                  </w:ins>
                </m:ctrlPr>
              </m:accPr>
              <m:e>
                <m:r>
                  <w:ins w:id="247" w:author="Liu xg" w:date="2021-06-16T10:04:00Z">
                    <w:rPr>
                      <w:rFonts w:ascii="Cambria Math" w:hAnsi="Cambria Math"/>
                    </w:rPr>
                    <m:t>R</m:t>
                  </w:ins>
                </m:r>
              </m:e>
            </m:acc>
          </m:e>
          <m:sup>
            <m:r>
              <w:ins w:id="248" w:author="Liu xg" w:date="2021-06-16T10:04:00Z">
                <w:rPr>
                  <w:rFonts w:ascii="Cambria Math" w:hAnsi="Cambria Math"/>
                </w:rPr>
                <m:t>i</m:t>
              </w:ins>
            </m:r>
          </m:sup>
        </m:sSup>
      </m:oMath>
      <w:ins w:id="249" w:author="Liu xg" w:date="2021-06-16T09:51:00Z">
        <w:r w:rsidR="00282B3C">
          <w:rPr>
            <w:rFonts w:hint="eastAsia"/>
          </w:rPr>
          <w:t>应不</w:t>
        </w:r>
        <w:r w:rsidR="00E06B32">
          <w:rPr>
            <w:rFonts w:hint="eastAsia"/>
          </w:rPr>
          <w:t>小</w:t>
        </w:r>
        <w:r w:rsidR="00282B3C">
          <w:rPr>
            <w:rFonts w:hint="eastAsia"/>
          </w:rPr>
          <w:t>于</w:t>
        </w:r>
      </w:ins>
      <m:oMath>
        <m:sSub>
          <m:sSubPr>
            <m:ctrlPr>
              <w:ins w:id="250" w:author="Liu xg" w:date="2021-06-16T09:51:00Z">
                <w:rPr>
                  <w:rFonts w:ascii="Cambria Math" w:hAnsi="Cambria Math"/>
                  <w:i/>
                </w:rPr>
              </w:ins>
            </m:ctrlPr>
          </m:sSubPr>
          <m:e>
            <m:r>
              <w:ins w:id="251" w:author="Liu xg" w:date="2021-06-16T09:51:00Z">
                <w:rPr>
                  <w:rFonts w:ascii="Cambria Math" w:hAnsi="Cambria Math"/>
                </w:rPr>
                <m:t>reward</m:t>
              </w:ins>
            </m:r>
          </m:e>
          <m:sub>
            <m:r>
              <w:ins w:id="252" w:author="Liu xg" w:date="2021-06-16T09:51:00Z">
                <w:rPr>
                  <w:rFonts w:ascii="Cambria Math" w:hAnsi="Cambria Math" w:hint="eastAsia"/>
                </w:rPr>
                <m:t>a</m:t>
              </w:ins>
            </m:r>
          </m:sub>
        </m:sSub>
        <m:r>
          <w:ins w:id="253" w:author="Liu xg" w:date="2021-06-16T09:51:00Z">
            <w:rPr>
              <w:rFonts w:ascii="Cambria Math" w:hAnsi="Cambria Math"/>
            </w:rPr>
            <m:t>*</m:t>
          </w:ins>
        </m:r>
        <m:r>
          <w:ins w:id="254" w:author="Liu xg" w:date="2021-06-16T09:51:00Z">
            <w:rPr>
              <w:rFonts w:ascii="Cambria Math" w:hAnsi="Cambria Math" w:cs="Times New Roman"/>
            </w:rPr>
            <m:t>τ</m:t>
          </w:ins>
        </m:r>
      </m:oMath>
      <w:ins w:id="255" w:author="Liu xg" w:date="2021-06-16T09:51:00Z">
        <w:r w:rsidR="00282B3C">
          <w:rPr>
            <w:rFonts w:hint="eastAsia"/>
          </w:rPr>
          <w:t>。</w:t>
        </w:r>
      </w:ins>
    </w:p>
    <w:p w14:paraId="3FC61549" w14:textId="1013F3CA" w:rsidR="003C0947" w:rsidRDefault="00E22876" w:rsidP="003C0947">
      <w:pPr>
        <w:pStyle w:val="3"/>
      </w:pPr>
      <w:r>
        <w:t>3</w:t>
      </w:r>
      <w:r w:rsidR="003C0947">
        <w:t>.</w:t>
      </w:r>
      <w:del w:id="256" w:author="Liu xg" w:date="2021-06-16T08:52:00Z">
        <w:r w:rsidR="003C0947" w:rsidDel="007E509C">
          <w:delText xml:space="preserve">4 </w:delText>
        </w:r>
      </w:del>
      <w:ins w:id="257" w:author="Liu xg" w:date="2021-06-16T08:52:00Z">
        <w:r w:rsidR="007E509C">
          <w:t>5</w:t>
        </w:r>
        <w:r w:rsidR="007E509C">
          <w:t xml:space="preserve"> </w:t>
        </w:r>
      </w:ins>
      <w:r w:rsidR="003C0947">
        <w:rPr>
          <w:rFonts w:hint="eastAsia"/>
        </w:rPr>
        <w:t>参数设置</w:t>
      </w:r>
    </w:p>
    <w:p w14:paraId="571037F6" w14:textId="77777777" w:rsidR="003F0D33" w:rsidRDefault="003F0D33" w:rsidP="003F0D33">
      <w:pPr>
        <w:rPr>
          <w:ins w:id="258" w:author="Liu xg" w:date="2021-06-12T20:51:00Z"/>
        </w:rPr>
      </w:pPr>
      <w:ins w:id="259" w:author="Liu xg" w:date="2021-06-12T20:51:00Z">
        <w:r>
          <w:rPr>
            <w:rFonts w:hint="eastAsia"/>
          </w:rPr>
          <w:t>本节介绍了环境与多智能体的参数属性，在实验部分通过调整多智能体的参数探究了影响多智能体形成合作并达到环境平衡的不同因素。</w:t>
        </w:r>
      </w:ins>
    </w:p>
    <w:p w14:paraId="243FC491" w14:textId="77777777" w:rsidR="003F0D33" w:rsidRPr="005D6062" w:rsidRDefault="003F0D33" w:rsidP="003F0D33">
      <w:pPr>
        <w:jc w:val="center"/>
        <w:rPr>
          <w:ins w:id="260" w:author="Liu xg" w:date="2021-06-12T20:51:00Z"/>
        </w:rPr>
      </w:pPr>
      <w:ins w:id="261" w:author="Liu xg" w:date="2021-06-12T20:51:00Z">
        <w:r>
          <w:rPr>
            <w:rFonts w:hint="eastAsia"/>
          </w:rPr>
          <w:t>表</w:t>
        </w:r>
        <w:r>
          <w:rPr>
            <w:rFonts w:hint="eastAsia"/>
          </w:rPr>
          <w:t>1</w:t>
        </w:r>
        <w:r>
          <w:t xml:space="preserve"> </w:t>
        </w:r>
        <w:r>
          <w:rPr>
            <w:rFonts w:hint="eastAsia"/>
          </w:rPr>
          <w:t>参数</w:t>
        </w:r>
      </w:ins>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1F07C0">
        <w:trPr>
          <w:trHeight w:val="320"/>
          <w:jc w:val="center"/>
          <w:ins w:id="262" w:author="Liu xg" w:date="2021-06-12T20:51:00Z"/>
        </w:trPr>
        <w:tc>
          <w:tcPr>
            <w:tcW w:w="2071" w:type="dxa"/>
            <w:tcBorders>
              <w:top w:val="single" w:sz="8" w:space="0" w:color="auto"/>
              <w:bottom w:val="single" w:sz="8" w:space="0" w:color="auto"/>
              <w:right w:val="nil"/>
            </w:tcBorders>
          </w:tcPr>
          <w:p w14:paraId="3D64AD3E" w14:textId="77777777" w:rsidR="003F0D33" w:rsidRPr="00432458" w:rsidRDefault="003F0D33" w:rsidP="001F07C0">
            <w:pPr>
              <w:jc w:val="left"/>
              <w:rPr>
                <w:ins w:id="263" w:author="Liu xg" w:date="2021-06-12T20:51:00Z"/>
                <w:b/>
                <w:bCs/>
              </w:rPr>
            </w:pPr>
            <w:ins w:id="264" w:author="Liu xg" w:date="2021-06-12T20:51:00Z">
              <w:r>
                <w:rPr>
                  <w:rFonts w:hint="eastAsia"/>
                  <w:b/>
                  <w:bCs/>
                </w:rPr>
                <w:t>参数名称</w:t>
              </w:r>
            </w:ins>
          </w:p>
        </w:tc>
        <w:tc>
          <w:tcPr>
            <w:tcW w:w="2071" w:type="dxa"/>
            <w:tcBorders>
              <w:top w:val="single" w:sz="8" w:space="0" w:color="auto"/>
              <w:left w:val="nil"/>
              <w:bottom w:val="single" w:sz="8" w:space="0" w:color="auto"/>
            </w:tcBorders>
          </w:tcPr>
          <w:p w14:paraId="5A56F0B3" w14:textId="77777777" w:rsidR="003F0D33" w:rsidRPr="00432458" w:rsidRDefault="003F0D33" w:rsidP="001F07C0">
            <w:pPr>
              <w:jc w:val="left"/>
              <w:rPr>
                <w:ins w:id="265" w:author="Liu xg" w:date="2021-06-12T20:51:00Z"/>
                <w:b/>
                <w:bCs/>
              </w:rPr>
            </w:pPr>
            <w:ins w:id="266" w:author="Liu xg" w:date="2021-06-12T20:51:00Z">
              <w:r w:rsidRPr="00432458">
                <w:rPr>
                  <w:rFonts w:hint="eastAsia"/>
                  <w:b/>
                  <w:bCs/>
                </w:rPr>
                <w:t>描述</w:t>
              </w:r>
            </w:ins>
          </w:p>
        </w:tc>
      </w:tr>
      <w:tr w:rsidR="003F0D33" w14:paraId="133B6544" w14:textId="77777777" w:rsidTr="001F07C0">
        <w:trPr>
          <w:trHeight w:val="316"/>
          <w:jc w:val="center"/>
          <w:ins w:id="267" w:author="Liu xg" w:date="2021-06-12T20:51:00Z"/>
        </w:trPr>
        <w:tc>
          <w:tcPr>
            <w:tcW w:w="2071" w:type="dxa"/>
            <w:tcBorders>
              <w:top w:val="single" w:sz="8" w:space="0" w:color="auto"/>
              <w:bottom w:val="nil"/>
              <w:right w:val="nil"/>
            </w:tcBorders>
          </w:tcPr>
          <w:p w14:paraId="0A163C60" w14:textId="77777777" w:rsidR="003F0D33" w:rsidRPr="00432458" w:rsidRDefault="00133C2A" w:rsidP="001F07C0">
            <w:pPr>
              <w:jc w:val="center"/>
              <w:rPr>
                <w:ins w:id="268" w:author="Liu xg" w:date="2021-06-12T20:51:00Z"/>
              </w:rPr>
            </w:pPr>
            <m:oMathPara>
              <m:oMathParaPr>
                <m:jc m:val="left"/>
              </m:oMathParaPr>
              <m:oMath>
                <m:sSub>
                  <m:sSubPr>
                    <m:ctrlPr>
                      <w:ins w:id="269" w:author="Liu xg" w:date="2021-06-12T20:51:00Z">
                        <w:rPr>
                          <w:rFonts w:ascii="Cambria Math" w:hAnsi="Cambria Math"/>
                          <w:i/>
                        </w:rPr>
                      </w:ins>
                    </m:ctrlPr>
                  </m:sSubPr>
                  <m:e>
                    <m:r>
                      <w:ins w:id="270" w:author="Liu xg" w:date="2021-06-12T20:51:00Z">
                        <w:rPr>
                          <w:rFonts w:ascii="Cambria Math" w:hAnsi="Cambria Math"/>
                        </w:rPr>
                        <m:t>δ</m:t>
                      </w:ins>
                    </m:r>
                  </m:e>
                  <m:sub>
                    <m:r>
                      <w:ins w:id="271" w:author="Liu xg" w:date="2021-06-12T20:51:00Z">
                        <w:rPr>
                          <w:rFonts w:ascii="Cambria Math" w:hAnsi="Cambria Math"/>
                        </w:rPr>
                        <m:t>g</m:t>
                      </w:ins>
                    </m:r>
                  </m:sub>
                </m:sSub>
              </m:oMath>
            </m:oMathPara>
          </w:p>
        </w:tc>
        <w:tc>
          <w:tcPr>
            <w:tcW w:w="2071" w:type="dxa"/>
            <w:tcBorders>
              <w:top w:val="single" w:sz="8" w:space="0" w:color="auto"/>
              <w:left w:val="nil"/>
              <w:bottom w:val="nil"/>
            </w:tcBorders>
          </w:tcPr>
          <w:p w14:paraId="1216E427" w14:textId="3305642C" w:rsidR="003F0D33" w:rsidRDefault="003F0D33" w:rsidP="001F07C0">
            <w:pPr>
              <w:jc w:val="left"/>
              <w:rPr>
                <w:ins w:id="272" w:author="Liu xg" w:date="2021-06-12T20:51:00Z"/>
              </w:rPr>
            </w:pPr>
            <w:ins w:id="273" w:author="Liu xg" w:date="2021-06-12T20:51:00Z">
              <w:r>
                <w:rPr>
                  <w:rFonts w:hint="eastAsia"/>
                </w:rPr>
                <w:t>垃圾</w:t>
              </w:r>
            </w:ins>
            <w:ins w:id="274" w:author="Liu xg" w:date="2021-06-16T09:04:00Z">
              <w:r w:rsidR="00AA276D">
                <w:rPr>
                  <w:rFonts w:hint="eastAsia"/>
                </w:rPr>
                <w:t>的</w:t>
              </w:r>
            </w:ins>
            <w:ins w:id="275" w:author="Liu xg" w:date="2021-06-12T20:51:00Z">
              <w:r>
                <w:rPr>
                  <w:rFonts w:hint="eastAsia"/>
                </w:rPr>
                <w:t>增长率</w:t>
              </w:r>
            </w:ins>
          </w:p>
        </w:tc>
      </w:tr>
      <w:tr w:rsidR="003F0D33" w14:paraId="21698108" w14:textId="77777777" w:rsidTr="001F07C0">
        <w:trPr>
          <w:trHeight w:val="320"/>
          <w:jc w:val="center"/>
          <w:ins w:id="276" w:author="Liu xg" w:date="2021-06-12T20:51:00Z"/>
        </w:trPr>
        <w:tc>
          <w:tcPr>
            <w:tcW w:w="2071" w:type="dxa"/>
            <w:tcBorders>
              <w:top w:val="nil"/>
              <w:bottom w:val="nil"/>
              <w:right w:val="nil"/>
            </w:tcBorders>
          </w:tcPr>
          <w:p w14:paraId="68A8A4E9" w14:textId="77777777" w:rsidR="003F0D33" w:rsidRPr="00432458" w:rsidRDefault="00133C2A" w:rsidP="001F07C0">
            <w:pPr>
              <w:jc w:val="center"/>
              <w:rPr>
                <w:ins w:id="277" w:author="Liu xg" w:date="2021-06-12T20:51:00Z"/>
              </w:rPr>
            </w:pPr>
            <m:oMathPara>
              <m:oMathParaPr>
                <m:jc m:val="left"/>
              </m:oMathParaPr>
              <m:oMath>
                <m:sSub>
                  <m:sSubPr>
                    <m:ctrlPr>
                      <w:ins w:id="278" w:author="Liu xg" w:date="2021-06-12T20:51:00Z">
                        <w:rPr>
                          <w:rFonts w:ascii="Cambria Math" w:hAnsi="Cambria Math"/>
                          <w:i/>
                        </w:rPr>
                      </w:ins>
                    </m:ctrlPr>
                  </m:sSubPr>
                  <m:e>
                    <m:r>
                      <w:ins w:id="279" w:author="Liu xg" w:date="2021-06-12T20:51:00Z">
                        <w:rPr>
                          <w:rFonts w:ascii="Cambria Math" w:hAnsi="Cambria Math"/>
                        </w:rPr>
                        <m:t>N</m:t>
                      </w:ins>
                    </m:r>
                  </m:e>
                  <m:sub>
                    <m:r>
                      <w:ins w:id="280" w:author="Liu xg" w:date="2021-06-12T20:51:00Z">
                        <w:rPr>
                          <w:rFonts w:ascii="Cambria Math" w:hAnsi="Cambria Math"/>
                        </w:rPr>
                        <m:t>g</m:t>
                      </w:ins>
                    </m:r>
                  </m:sub>
                </m:sSub>
              </m:oMath>
            </m:oMathPara>
          </w:p>
        </w:tc>
        <w:tc>
          <w:tcPr>
            <w:tcW w:w="2071" w:type="dxa"/>
            <w:tcBorders>
              <w:top w:val="nil"/>
              <w:left w:val="nil"/>
              <w:bottom w:val="nil"/>
            </w:tcBorders>
          </w:tcPr>
          <w:p w14:paraId="28CB7C3A" w14:textId="77777777" w:rsidR="003F0D33" w:rsidRDefault="003F0D33" w:rsidP="001F07C0">
            <w:pPr>
              <w:jc w:val="left"/>
              <w:rPr>
                <w:ins w:id="281" w:author="Liu xg" w:date="2021-06-12T20:51:00Z"/>
              </w:rPr>
            </w:pPr>
            <w:ins w:id="282" w:author="Liu xg" w:date="2021-06-12T20:51:00Z">
              <w:r>
                <w:rPr>
                  <w:rFonts w:hint="eastAsia"/>
                </w:rPr>
                <w:t>环境中垃圾的数量</w:t>
              </w:r>
            </w:ins>
          </w:p>
        </w:tc>
      </w:tr>
      <w:tr w:rsidR="003F0D33" w14:paraId="0622BAF2" w14:textId="77777777" w:rsidTr="001F07C0">
        <w:trPr>
          <w:trHeight w:val="320"/>
          <w:jc w:val="center"/>
          <w:ins w:id="283" w:author="Liu xg" w:date="2021-06-12T20:51:00Z"/>
        </w:trPr>
        <w:tc>
          <w:tcPr>
            <w:tcW w:w="2071" w:type="dxa"/>
            <w:tcBorders>
              <w:top w:val="nil"/>
              <w:bottom w:val="nil"/>
              <w:right w:val="nil"/>
            </w:tcBorders>
          </w:tcPr>
          <w:p w14:paraId="6787E014" w14:textId="77777777" w:rsidR="003F0D33" w:rsidRPr="000D74D1" w:rsidRDefault="00133C2A" w:rsidP="001F07C0">
            <w:pPr>
              <w:jc w:val="center"/>
              <w:rPr>
                <w:ins w:id="284" w:author="Liu xg" w:date="2021-06-12T20:51:00Z"/>
                <w:rFonts w:cs="Times New Roman"/>
              </w:rPr>
            </w:pPr>
            <m:oMathPara>
              <m:oMathParaPr>
                <m:jc m:val="left"/>
              </m:oMathParaPr>
              <m:oMath>
                <m:sSub>
                  <m:sSubPr>
                    <m:ctrlPr>
                      <w:ins w:id="285" w:author="Liu xg" w:date="2021-06-12T20:51:00Z">
                        <w:rPr>
                          <w:rFonts w:ascii="Cambria Math" w:hAnsi="Cambria Math" w:cs="Times New Roman"/>
                          <w:i/>
                        </w:rPr>
                      </w:ins>
                    </m:ctrlPr>
                  </m:sSubPr>
                  <m:e>
                    <m:r>
                      <w:ins w:id="286" w:author="Liu xg" w:date="2021-06-12T20:51:00Z">
                        <w:rPr>
                          <w:rFonts w:ascii="Cambria Math" w:hAnsi="Cambria Math" w:cs="Times New Roman"/>
                        </w:rPr>
                        <m:t>r</m:t>
                      </w:ins>
                    </m:r>
                  </m:e>
                  <m:sub>
                    <m:r>
                      <w:ins w:id="287" w:author="Liu xg" w:date="2021-06-12T20:51:00Z">
                        <w:rPr>
                          <w:rFonts w:ascii="Cambria Math" w:hAnsi="Cambria Math" w:cs="Times New Roman"/>
                        </w:rPr>
                        <m:t>g</m:t>
                      </w:ins>
                    </m:r>
                  </m:sub>
                </m:sSub>
              </m:oMath>
            </m:oMathPara>
          </w:p>
        </w:tc>
        <w:tc>
          <w:tcPr>
            <w:tcW w:w="2071" w:type="dxa"/>
            <w:tcBorders>
              <w:top w:val="nil"/>
              <w:left w:val="nil"/>
              <w:bottom w:val="nil"/>
            </w:tcBorders>
          </w:tcPr>
          <w:p w14:paraId="62AC46BD" w14:textId="77777777" w:rsidR="003F0D33" w:rsidRDefault="003F0D33" w:rsidP="001F07C0">
            <w:pPr>
              <w:jc w:val="left"/>
              <w:rPr>
                <w:ins w:id="288" w:author="Liu xg" w:date="2021-06-12T20:51:00Z"/>
              </w:rPr>
            </w:pPr>
            <w:ins w:id="289" w:author="Liu xg" w:date="2021-06-12T20:51:00Z">
              <w:r>
                <w:rPr>
                  <w:rFonts w:hint="eastAsia"/>
                </w:rPr>
                <w:t>采集垃圾的奖励</w:t>
              </w:r>
            </w:ins>
          </w:p>
        </w:tc>
      </w:tr>
      <w:tr w:rsidR="003F0D33" w14:paraId="6921E80C" w14:textId="77777777" w:rsidTr="001F07C0">
        <w:trPr>
          <w:trHeight w:val="320"/>
          <w:jc w:val="center"/>
          <w:ins w:id="290" w:author="Liu xg" w:date="2021-06-12T20:51:00Z"/>
        </w:trPr>
        <w:tc>
          <w:tcPr>
            <w:tcW w:w="2071" w:type="dxa"/>
            <w:tcBorders>
              <w:top w:val="nil"/>
              <w:bottom w:val="nil"/>
              <w:right w:val="nil"/>
            </w:tcBorders>
          </w:tcPr>
          <w:p w14:paraId="7D6A9A2C" w14:textId="77777777" w:rsidR="003F0D33" w:rsidRPr="00432458" w:rsidRDefault="00133C2A" w:rsidP="001F07C0">
            <w:pPr>
              <w:jc w:val="center"/>
              <w:rPr>
                <w:ins w:id="291" w:author="Liu xg" w:date="2021-06-12T20:51:00Z"/>
                <w:rFonts w:cs="Times New Roman"/>
              </w:rPr>
            </w:pPr>
            <m:oMathPara>
              <m:oMathParaPr>
                <m:jc m:val="left"/>
              </m:oMathParaPr>
              <m:oMath>
                <m:sSub>
                  <m:sSubPr>
                    <m:ctrlPr>
                      <w:ins w:id="292" w:author="Liu xg" w:date="2021-06-12T20:51:00Z">
                        <w:rPr>
                          <w:rFonts w:ascii="Cambria Math" w:hAnsi="Cambria Math"/>
                          <w:i/>
                        </w:rPr>
                      </w:ins>
                    </m:ctrlPr>
                  </m:sSubPr>
                  <m:e>
                    <m:r>
                      <w:ins w:id="293" w:author="Liu xg" w:date="2021-06-12T20:51:00Z">
                        <w:rPr>
                          <w:rFonts w:ascii="Cambria Math" w:hAnsi="Cambria Math"/>
                        </w:rPr>
                        <m:t>δ</m:t>
                      </w:ins>
                    </m:r>
                  </m:e>
                  <m:sub>
                    <m:r>
                      <w:ins w:id="294" w:author="Liu xg" w:date="2021-06-12T20:51:00Z">
                        <w:rPr>
                          <w:rFonts w:ascii="Cambria Math" w:hAnsi="Cambria Math" w:hint="eastAsia"/>
                        </w:rPr>
                        <m:t>a</m:t>
                      </w:ins>
                    </m:r>
                  </m:sub>
                </m:sSub>
              </m:oMath>
            </m:oMathPara>
          </w:p>
        </w:tc>
        <w:tc>
          <w:tcPr>
            <w:tcW w:w="2071" w:type="dxa"/>
            <w:tcBorders>
              <w:top w:val="nil"/>
              <w:left w:val="nil"/>
              <w:bottom w:val="nil"/>
            </w:tcBorders>
          </w:tcPr>
          <w:p w14:paraId="7DA97607" w14:textId="77777777" w:rsidR="003F0D33" w:rsidRDefault="003F0D33" w:rsidP="001F07C0">
            <w:pPr>
              <w:jc w:val="left"/>
              <w:rPr>
                <w:ins w:id="295" w:author="Liu xg" w:date="2021-06-12T20:51:00Z"/>
              </w:rPr>
            </w:pPr>
            <w:ins w:id="296" w:author="Liu xg" w:date="2021-06-12T20:51:00Z">
              <w:r>
                <w:rPr>
                  <w:rFonts w:hint="eastAsia"/>
                </w:rPr>
                <w:t>苹果增长率</w:t>
              </w:r>
            </w:ins>
          </w:p>
        </w:tc>
      </w:tr>
      <w:tr w:rsidR="003F0D33" w14:paraId="4A342BEC" w14:textId="77777777" w:rsidTr="001F07C0">
        <w:trPr>
          <w:trHeight w:val="320"/>
          <w:jc w:val="center"/>
          <w:ins w:id="297" w:author="Liu xg" w:date="2021-06-12T20:51:00Z"/>
        </w:trPr>
        <w:tc>
          <w:tcPr>
            <w:tcW w:w="2071" w:type="dxa"/>
            <w:tcBorders>
              <w:top w:val="nil"/>
              <w:bottom w:val="nil"/>
              <w:right w:val="nil"/>
            </w:tcBorders>
          </w:tcPr>
          <w:p w14:paraId="54CFF7CA" w14:textId="77777777" w:rsidR="003F0D33" w:rsidRPr="00032CC2" w:rsidRDefault="003F0D33" w:rsidP="001F07C0">
            <w:pPr>
              <w:jc w:val="center"/>
              <w:rPr>
                <w:ins w:id="298" w:author="Liu xg" w:date="2021-06-12T20:51:00Z"/>
                <w:rFonts w:cs="Times New Roman"/>
              </w:rPr>
            </w:pPr>
            <m:oMathPara>
              <m:oMathParaPr>
                <m:jc m:val="left"/>
              </m:oMathParaPr>
              <m:oMath>
                <m:r>
                  <w:ins w:id="299" w:author="Liu xg" w:date="2021-06-12T20:51:00Z">
                    <w:rPr>
                      <w:rFonts w:ascii="Cambria Math" w:hAnsi="Cambria Math"/>
                    </w:rPr>
                    <m:t>σ</m:t>
                  </w:ins>
                </m:r>
              </m:oMath>
            </m:oMathPara>
          </w:p>
        </w:tc>
        <w:tc>
          <w:tcPr>
            <w:tcW w:w="2071" w:type="dxa"/>
            <w:tcBorders>
              <w:top w:val="nil"/>
              <w:left w:val="nil"/>
              <w:bottom w:val="nil"/>
            </w:tcBorders>
          </w:tcPr>
          <w:p w14:paraId="4961DBA5" w14:textId="77777777" w:rsidR="003F0D33" w:rsidRDefault="003F0D33" w:rsidP="001F07C0">
            <w:pPr>
              <w:jc w:val="left"/>
              <w:rPr>
                <w:ins w:id="300" w:author="Liu xg" w:date="2021-06-12T20:51:00Z"/>
              </w:rPr>
            </w:pPr>
            <w:ins w:id="301" w:author="Liu xg" w:date="2021-06-12T20:51:00Z">
              <w:r>
                <w:rPr>
                  <w:rFonts w:hint="eastAsia"/>
                </w:rPr>
                <w:t>苹果最大增长率</w:t>
              </w:r>
            </w:ins>
          </w:p>
        </w:tc>
      </w:tr>
      <w:tr w:rsidR="003F0D33" w14:paraId="2194623F" w14:textId="77777777" w:rsidTr="001F07C0">
        <w:trPr>
          <w:trHeight w:val="320"/>
          <w:jc w:val="center"/>
          <w:ins w:id="302" w:author="Liu xg" w:date="2021-06-12T20:51:00Z"/>
        </w:trPr>
        <w:tc>
          <w:tcPr>
            <w:tcW w:w="2071" w:type="dxa"/>
            <w:tcBorders>
              <w:top w:val="nil"/>
              <w:bottom w:val="nil"/>
              <w:right w:val="nil"/>
            </w:tcBorders>
          </w:tcPr>
          <w:p w14:paraId="4E85D48D" w14:textId="77777777" w:rsidR="003F0D33" w:rsidRPr="00432458" w:rsidRDefault="00133C2A" w:rsidP="001F07C0">
            <w:pPr>
              <w:jc w:val="left"/>
              <w:rPr>
                <w:ins w:id="303" w:author="Liu xg" w:date="2021-06-12T20:51:00Z"/>
                <w:rFonts w:cs="Times New Roman"/>
              </w:rPr>
            </w:pPr>
            <m:oMathPara>
              <m:oMathParaPr>
                <m:jc m:val="left"/>
              </m:oMathParaPr>
              <m:oMath>
                <m:sSub>
                  <m:sSubPr>
                    <m:ctrlPr>
                      <w:ins w:id="304" w:author="Liu xg" w:date="2021-06-12T20:51:00Z">
                        <w:rPr>
                          <w:rFonts w:ascii="Cambria Math" w:hAnsi="Cambria Math"/>
                          <w:i/>
                        </w:rPr>
                      </w:ins>
                    </m:ctrlPr>
                  </m:sSubPr>
                  <m:e>
                    <m:r>
                      <w:ins w:id="305" w:author="Liu xg" w:date="2021-06-12T20:51:00Z">
                        <w:rPr>
                          <w:rFonts w:ascii="Cambria Math" w:hAnsi="Cambria Math"/>
                        </w:rPr>
                        <m:t>N</m:t>
                      </w:ins>
                    </m:r>
                  </m:e>
                  <m:sub>
                    <m:r>
                      <w:ins w:id="306" w:author="Liu xg" w:date="2021-06-12T20:51:00Z">
                        <w:rPr>
                          <w:rFonts w:ascii="Cambria Math" w:hAnsi="Cambria Math"/>
                        </w:rPr>
                        <m:t>a</m:t>
                      </w:ins>
                    </m:r>
                  </m:sub>
                </m:sSub>
              </m:oMath>
            </m:oMathPara>
          </w:p>
        </w:tc>
        <w:tc>
          <w:tcPr>
            <w:tcW w:w="2071" w:type="dxa"/>
            <w:tcBorders>
              <w:top w:val="nil"/>
              <w:left w:val="nil"/>
              <w:bottom w:val="nil"/>
            </w:tcBorders>
          </w:tcPr>
          <w:p w14:paraId="7F37FA90" w14:textId="77777777" w:rsidR="003F0D33" w:rsidRDefault="003F0D33" w:rsidP="001F07C0">
            <w:pPr>
              <w:jc w:val="left"/>
              <w:rPr>
                <w:ins w:id="307" w:author="Liu xg" w:date="2021-06-12T20:51:00Z"/>
              </w:rPr>
            </w:pPr>
            <w:ins w:id="308" w:author="Liu xg" w:date="2021-06-12T20:51:00Z">
              <w:r>
                <w:rPr>
                  <w:rFonts w:hint="eastAsia"/>
                </w:rPr>
                <w:t>环境中苹果的数量</w:t>
              </w:r>
            </w:ins>
          </w:p>
        </w:tc>
      </w:tr>
      <w:tr w:rsidR="003F0D33" w14:paraId="3D855467" w14:textId="77777777" w:rsidTr="001F07C0">
        <w:trPr>
          <w:trHeight w:val="320"/>
          <w:jc w:val="center"/>
          <w:ins w:id="309" w:author="Liu xg" w:date="2021-06-12T20:51:00Z"/>
        </w:trPr>
        <w:tc>
          <w:tcPr>
            <w:tcW w:w="2071" w:type="dxa"/>
            <w:tcBorders>
              <w:top w:val="nil"/>
              <w:bottom w:val="nil"/>
              <w:right w:val="nil"/>
            </w:tcBorders>
          </w:tcPr>
          <w:p w14:paraId="5489CF25" w14:textId="77777777" w:rsidR="003F0D33" w:rsidRPr="00432458" w:rsidRDefault="00133C2A" w:rsidP="001F07C0">
            <w:pPr>
              <w:jc w:val="left"/>
              <w:rPr>
                <w:ins w:id="310" w:author="Liu xg" w:date="2021-06-12T20:51:00Z"/>
                <w:rFonts w:cs="Times New Roman"/>
              </w:rPr>
            </w:pPr>
            <m:oMathPara>
              <m:oMathParaPr>
                <m:jc m:val="left"/>
              </m:oMathParaPr>
              <m:oMath>
                <m:sSub>
                  <m:sSubPr>
                    <m:ctrlPr>
                      <w:ins w:id="311" w:author="Liu xg" w:date="2021-06-12T20:51:00Z">
                        <w:rPr>
                          <w:rFonts w:ascii="Cambria Math" w:hAnsi="Cambria Math" w:cs="Times New Roman"/>
                          <w:i/>
                        </w:rPr>
                      </w:ins>
                    </m:ctrlPr>
                  </m:sSubPr>
                  <m:e>
                    <m:r>
                      <w:ins w:id="312" w:author="Liu xg" w:date="2021-06-12T20:51:00Z">
                        <w:rPr>
                          <w:rFonts w:ascii="Cambria Math" w:hAnsi="Cambria Math" w:cs="Times New Roman"/>
                        </w:rPr>
                        <m:t>r</m:t>
                      </w:ins>
                    </m:r>
                  </m:e>
                  <m:sub>
                    <m:r>
                      <w:ins w:id="313" w:author="Liu xg" w:date="2021-06-12T20:51:00Z">
                        <w:rPr>
                          <w:rFonts w:ascii="Cambria Math" w:hAnsi="Cambria Math" w:cs="Times New Roman"/>
                        </w:rPr>
                        <m:t>a</m:t>
                      </w:ins>
                    </m:r>
                  </m:sub>
                </m:sSub>
              </m:oMath>
            </m:oMathPara>
          </w:p>
        </w:tc>
        <w:tc>
          <w:tcPr>
            <w:tcW w:w="2071" w:type="dxa"/>
            <w:tcBorders>
              <w:top w:val="nil"/>
              <w:left w:val="nil"/>
              <w:bottom w:val="nil"/>
            </w:tcBorders>
          </w:tcPr>
          <w:p w14:paraId="45DCAA7D" w14:textId="77777777" w:rsidR="003F0D33" w:rsidRDefault="003F0D33" w:rsidP="001F07C0">
            <w:pPr>
              <w:jc w:val="left"/>
              <w:rPr>
                <w:ins w:id="314" w:author="Liu xg" w:date="2021-06-12T20:51:00Z"/>
              </w:rPr>
            </w:pPr>
            <w:ins w:id="315" w:author="Liu xg" w:date="2021-06-12T20:51:00Z">
              <w:r>
                <w:rPr>
                  <w:rFonts w:hint="eastAsia"/>
                </w:rPr>
                <w:t>采集苹果的奖励</w:t>
              </w:r>
            </w:ins>
          </w:p>
        </w:tc>
      </w:tr>
      <w:tr w:rsidR="00AA276D" w14:paraId="50D550F5" w14:textId="77777777" w:rsidTr="001F07C0">
        <w:trPr>
          <w:trHeight w:val="320"/>
          <w:jc w:val="center"/>
          <w:ins w:id="316" w:author="Liu xg" w:date="2021-06-16T09:03:00Z"/>
        </w:trPr>
        <w:tc>
          <w:tcPr>
            <w:tcW w:w="2071" w:type="dxa"/>
            <w:tcBorders>
              <w:top w:val="nil"/>
              <w:bottom w:val="nil"/>
              <w:right w:val="nil"/>
            </w:tcBorders>
          </w:tcPr>
          <w:p w14:paraId="7E34925F" w14:textId="7937A414" w:rsidR="00AA276D" w:rsidRPr="00AA276D" w:rsidRDefault="00AA276D" w:rsidP="001F07C0">
            <w:pPr>
              <w:jc w:val="left"/>
              <w:rPr>
                <w:ins w:id="317" w:author="Liu xg" w:date="2021-06-16T09:03:00Z"/>
                <w:rFonts w:cs="Times New Roman"/>
                <w:rPrChange w:id="318" w:author="Liu xg" w:date="2021-06-16T09:04:00Z">
                  <w:rPr>
                    <w:ins w:id="319" w:author="Liu xg" w:date="2021-06-16T09:03:00Z"/>
                    <w:rFonts w:cs="Times New Roman"/>
                  </w:rPr>
                </w:rPrChange>
              </w:rPr>
            </w:pPr>
            <m:oMathPara>
              <m:oMathParaPr>
                <m:jc m:val="left"/>
              </m:oMathParaPr>
              <m:oMath>
                <m:r>
                  <w:ins w:id="320" w:author="Liu xg" w:date="2021-06-16T09:04:00Z">
                    <w:rPr>
                      <w:rFonts w:ascii="Cambria Math" w:hAnsi="Cambria Math" w:cs="Times New Roman"/>
                    </w:rPr>
                    <m:t>υ</m:t>
                  </w:ins>
                </m:r>
              </m:oMath>
            </m:oMathPara>
          </w:p>
        </w:tc>
        <w:tc>
          <w:tcPr>
            <w:tcW w:w="2071" w:type="dxa"/>
            <w:tcBorders>
              <w:top w:val="nil"/>
              <w:left w:val="nil"/>
              <w:bottom w:val="nil"/>
            </w:tcBorders>
          </w:tcPr>
          <w:p w14:paraId="41E0316F" w14:textId="31B36BA0" w:rsidR="00AA276D" w:rsidRDefault="00AA276D" w:rsidP="001F07C0">
            <w:pPr>
              <w:jc w:val="left"/>
              <w:rPr>
                <w:ins w:id="321" w:author="Liu xg" w:date="2021-06-16T09:03:00Z"/>
                <w:rFonts w:hint="eastAsia"/>
              </w:rPr>
            </w:pPr>
            <w:ins w:id="322" w:author="Liu xg" w:date="2021-06-16T09:04:00Z">
              <w:r>
                <w:rPr>
                  <w:rFonts w:hint="eastAsia"/>
                </w:rPr>
                <w:t>智能体的视野</w:t>
              </w:r>
            </w:ins>
          </w:p>
        </w:tc>
      </w:tr>
      <w:tr w:rsidR="003F0D33" w14:paraId="225E0826" w14:textId="77777777" w:rsidTr="001F07C0">
        <w:trPr>
          <w:trHeight w:val="320"/>
          <w:jc w:val="center"/>
          <w:ins w:id="323" w:author="Liu xg" w:date="2021-06-12T20:51:00Z"/>
        </w:trPr>
        <w:tc>
          <w:tcPr>
            <w:tcW w:w="2071" w:type="dxa"/>
            <w:tcBorders>
              <w:top w:val="nil"/>
              <w:bottom w:val="nil"/>
              <w:right w:val="nil"/>
            </w:tcBorders>
          </w:tcPr>
          <w:p w14:paraId="3F03C8D6" w14:textId="77777777" w:rsidR="003F0D33" w:rsidRPr="00432458" w:rsidRDefault="00133C2A" w:rsidP="001F07C0">
            <w:pPr>
              <w:jc w:val="left"/>
              <w:rPr>
                <w:ins w:id="324" w:author="Liu xg" w:date="2021-06-12T20:51:00Z"/>
                <w:rFonts w:cs="Times New Roman"/>
              </w:rPr>
            </w:pPr>
            <m:oMathPara>
              <m:oMathParaPr>
                <m:jc m:val="left"/>
              </m:oMathParaPr>
              <m:oMath>
                <m:sSup>
                  <m:sSupPr>
                    <m:ctrlPr>
                      <w:ins w:id="325" w:author="Liu xg" w:date="2021-06-12T20:51:00Z">
                        <w:rPr>
                          <w:rFonts w:ascii="Cambria Math" w:hAnsi="Cambria Math"/>
                          <w:i/>
                        </w:rPr>
                      </w:ins>
                    </m:ctrlPr>
                  </m:sSupPr>
                  <m:e>
                    <m:acc>
                      <m:accPr>
                        <m:ctrlPr>
                          <w:ins w:id="326" w:author="Liu xg" w:date="2021-06-12T20:51:00Z">
                            <w:rPr>
                              <w:rFonts w:ascii="Cambria Math" w:hAnsi="Cambria Math"/>
                              <w:i/>
                            </w:rPr>
                          </w:ins>
                        </m:ctrlPr>
                      </m:accPr>
                      <m:e>
                        <m:r>
                          <w:ins w:id="327" w:author="Liu xg" w:date="2021-06-12T20:51:00Z">
                            <w:rPr>
                              <w:rFonts w:ascii="Cambria Math" w:hAnsi="Cambria Math"/>
                            </w:rPr>
                            <m:t>R</m:t>
                          </w:ins>
                        </m:r>
                      </m:e>
                    </m:acc>
                  </m:e>
                  <m:sup>
                    <m:r>
                      <w:ins w:id="328" w:author="Liu xg" w:date="2021-06-12T20:51:00Z">
                        <w:rPr>
                          <w:rFonts w:ascii="Cambria Math" w:hAnsi="Cambria Math"/>
                        </w:rPr>
                        <m:t>i</m:t>
                      </w:ins>
                    </m:r>
                  </m:sup>
                </m:sSup>
              </m:oMath>
            </m:oMathPara>
          </w:p>
        </w:tc>
        <w:tc>
          <w:tcPr>
            <w:tcW w:w="2071" w:type="dxa"/>
            <w:tcBorders>
              <w:top w:val="nil"/>
              <w:left w:val="nil"/>
              <w:bottom w:val="nil"/>
            </w:tcBorders>
          </w:tcPr>
          <w:p w14:paraId="0F3C9648" w14:textId="77777777" w:rsidR="003F0D33" w:rsidRDefault="003F0D33" w:rsidP="001F07C0">
            <w:pPr>
              <w:jc w:val="left"/>
              <w:rPr>
                <w:ins w:id="329" w:author="Liu xg" w:date="2021-06-12T20:51:00Z"/>
              </w:rPr>
            </w:pPr>
            <w:ins w:id="330" w:author="Liu xg" w:date="2021-06-12T20:51:00Z">
              <w:r>
                <w:rPr>
                  <w:rFonts w:hint="eastAsia"/>
                </w:rPr>
                <w:t>目标收益</w:t>
              </w:r>
            </w:ins>
          </w:p>
        </w:tc>
      </w:tr>
      <w:tr w:rsidR="003F0D33" w14:paraId="13E807A1" w14:textId="77777777" w:rsidTr="001F07C0">
        <w:trPr>
          <w:trHeight w:val="320"/>
          <w:jc w:val="center"/>
          <w:ins w:id="331" w:author="Liu xg" w:date="2021-06-12T20:51:00Z"/>
        </w:trPr>
        <w:tc>
          <w:tcPr>
            <w:tcW w:w="2071" w:type="dxa"/>
            <w:tcBorders>
              <w:top w:val="nil"/>
              <w:bottom w:val="nil"/>
              <w:right w:val="nil"/>
            </w:tcBorders>
          </w:tcPr>
          <w:p w14:paraId="0C6B51EE" w14:textId="77777777" w:rsidR="003F0D33" w:rsidRPr="00432458" w:rsidRDefault="003F0D33" w:rsidP="001F07C0">
            <w:pPr>
              <w:jc w:val="left"/>
              <w:rPr>
                <w:ins w:id="332" w:author="Liu xg" w:date="2021-06-12T20:51:00Z"/>
                <w:rFonts w:cs="Times New Roman"/>
              </w:rPr>
            </w:pPr>
            <m:oMathPara>
              <m:oMathParaPr>
                <m:jc m:val="left"/>
              </m:oMathParaPr>
              <m:oMath>
                <m:r>
                  <w:ins w:id="333" w:author="Liu xg" w:date="2021-06-12T20:51:00Z">
                    <w:rPr>
                      <w:rFonts w:ascii="Cambria Math" w:hAnsi="Cambria Math" w:cs="Times New Roman"/>
                    </w:rPr>
                    <m:t>τ</m:t>
                  </w:ins>
                </m:r>
              </m:oMath>
            </m:oMathPara>
          </w:p>
        </w:tc>
        <w:tc>
          <w:tcPr>
            <w:tcW w:w="2071" w:type="dxa"/>
            <w:tcBorders>
              <w:top w:val="nil"/>
              <w:left w:val="nil"/>
              <w:bottom w:val="nil"/>
            </w:tcBorders>
          </w:tcPr>
          <w:p w14:paraId="0C32CCD0" w14:textId="69807952" w:rsidR="003F0D33" w:rsidRDefault="00D97F75" w:rsidP="001F07C0">
            <w:pPr>
              <w:jc w:val="left"/>
              <w:rPr>
                <w:ins w:id="334" w:author="Liu xg" w:date="2021-06-12T20:51:00Z"/>
              </w:rPr>
            </w:pPr>
            <w:ins w:id="335" w:author="Liu xg" w:date="2021-06-12T21:00:00Z">
              <w:r>
                <w:rPr>
                  <w:rFonts w:hint="eastAsia"/>
                </w:rPr>
                <w:t>累积</w:t>
              </w:r>
            </w:ins>
            <w:ins w:id="336" w:author="Liu xg" w:date="2021-06-12T20:51:00Z">
              <w:r w:rsidR="003F0D33">
                <w:rPr>
                  <w:rFonts w:hint="eastAsia"/>
                </w:rPr>
                <w:t>收益长度</w:t>
              </w:r>
            </w:ins>
          </w:p>
        </w:tc>
      </w:tr>
      <w:tr w:rsidR="003F0D33" w14:paraId="012794DD" w14:textId="77777777" w:rsidTr="001F07C0">
        <w:trPr>
          <w:trHeight w:val="320"/>
          <w:jc w:val="center"/>
          <w:ins w:id="337" w:author="Liu xg" w:date="2021-06-12T20:51:00Z"/>
        </w:trPr>
        <w:tc>
          <w:tcPr>
            <w:tcW w:w="2071" w:type="dxa"/>
            <w:tcBorders>
              <w:top w:val="nil"/>
              <w:bottom w:val="nil"/>
              <w:right w:val="nil"/>
            </w:tcBorders>
          </w:tcPr>
          <w:p w14:paraId="47796A94" w14:textId="77777777" w:rsidR="003F0D33" w:rsidRPr="00432458" w:rsidRDefault="00133C2A" w:rsidP="001F07C0">
            <w:pPr>
              <w:jc w:val="left"/>
              <w:rPr>
                <w:ins w:id="338" w:author="Liu xg" w:date="2021-06-12T20:51:00Z"/>
                <w:rFonts w:cs="Times New Roman"/>
              </w:rPr>
            </w:pPr>
            <m:oMathPara>
              <m:oMathParaPr>
                <m:jc m:val="left"/>
              </m:oMathParaPr>
              <m:oMath>
                <m:sSup>
                  <m:sSupPr>
                    <m:ctrlPr>
                      <w:ins w:id="339" w:author="Liu xg" w:date="2021-06-12T20:51:00Z">
                        <w:rPr>
                          <w:rFonts w:ascii="Cambria Math" w:hAnsi="Cambria Math"/>
                          <w:i/>
                        </w:rPr>
                      </w:ins>
                    </m:ctrlPr>
                  </m:sSupPr>
                  <m:e>
                    <m:acc>
                      <m:accPr>
                        <m:chr m:val="̃"/>
                        <m:ctrlPr>
                          <w:ins w:id="340" w:author="Liu xg" w:date="2021-06-12T20:51:00Z">
                            <w:rPr>
                              <w:rFonts w:ascii="Cambria Math" w:hAnsi="Cambria Math"/>
                              <w:i/>
                            </w:rPr>
                          </w:ins>
                        </m:ctrlPr>
                      </m:accPr>
                      <m:e>
                        <m:r>
                          <w:ins w:id="341" w:author="Liu xg" w:date="2021-06-12T20:51:00Z">
                            <w:rPr>
                              <w:rFonts w:ascii="Cambria Math" w:hAnsi="Cambria Math"/>
                            </w:rPr>
                            <m:t>R</m:t>
                          </w:ins>
                        </m:r>
                      </m:e>
                    </m:acc>
                  </m:e>
                  <m:sup>
                    <m:r>
                      <w:ins w:id="342" w:author="Liu xg" w:date="2021-06-12T20:51:00Z">
                        <w:rPr>
                          <w:rFonts w:ascii="Cambria Math" w:hAnsi="Cambria Math"/>
                        </w:rPr>
                        <m:t>i</m:t>
                      </w:ins>
                    </m:r>
                  </m:sup>
                </m:sSup>
              </m:oMath>
            </m:oMathPara>
          </w:p>
        </w:tc>
        <w:tc>
          <w:tcPr>
            <w:tcW w:w="2071" w:type="dxa"/>
            <w:tcBorders>
              <w:top w:val="nil"/>
              <w:left w:val="nil"/>
              <w:bottom w:val="nil"/>
            </w:tcBorders>
          </w:tcPr>
          <w:p w14:paraId="17FA875C" w14:textId="2963F3D8" w:rsidR="003F0D33" w:rsidRDefault="00D97F75" w:rsidP="001F07C0">
            <w:pPr>
              <w:jc w:val="left"/>
              <w:rPr>
                <w:ins w:id="343" w:author="Liu xg" w:date="2021-06-12T20:51:00Z"/>
              </w:rPr>
            </w:pPr>
            <w:ins w:id="344" w:author="Liu xg" w:date="2021-06-12T21:00:00Z">
              <w:r>
                <w:rPr>
                  <w:rFonts w:hint="eastAsia"/>
                </w:rPr>
                <w:t>累积</w:t>
              </w:r>
            </w:ins>
            <w:ins w:id="345" w:author="Liu xg" w:date="2021-06-12T20:51:00Z">
              <w:r w:rsidR="003F0D33">
                <w:rPr>
                  <w:rFonts w:hint="eastAsia"/>
                </w:rPr>
                <w:t>收益</w:t>
              </w:r>
            </w:ins>
          </w:p>
        </w:tc>
      </w:tr>
      <w:tr w:rsidR="003F0D33" w14:paraId="4342D1A3" w14:textId="77777777" w:rsidTr="001F07C0">
        <w:trPr>
          <w:trHeight w:val="320"/>
          <w:jc w:val="center"/>
          <w:ins w:id="346" w:author="Liu xg" w:date="2021-06-12T20:51:00Z"/>
        </w:trPr>
        <w:tc>
          <w:tcPr>
            <w:tcW w:w="2071" w:type="dxa"/>
            <w:tcBorders>
              <w:top w:val="nil"/>
              <w:bottom w:val="single" w:sz="8" w:space="0" w:color="auto"/>
              <w:right w:val="nil"/>
            </w:tcBorders>
          </w:tcPr>
          <w:p w14:paraId="66869DDA" w14:textId="77777777" w:rsidR="003F0D33" w:rsidRPr="00267DB5" w:rsidRDefault="00133C2A" w:rsidP="001F07C0">
            <w:pPr>
              <w:jc w:val="left"/>
              <w:rPr>
                <w:ins w:id="347" w:author="Liu xg" w:date="2021-06-12T20:51:00Z"/>
                <w:rFonts w:cs="Times New Roman"/>
                <w:i/>
              </w:rPr>
            </w:pPr>
            <m:oMathPara>
              <m:oMathParaPr>
                <m:jc m:val="left"/>
              </m:oMathParaPr>
              <m:oMath>
                <m:sSup>
                  <m:sSupPr>
                    <m:ctrlPr>
                      <w:ins w:id="348" w:author="Liu xg" w:date="2021-06-12T20:51:00Z">
                        <w:rPr>
                          <w:rFonts w:ascii="Cambria Math" w:hAnsi="Cambria Math" w:cs="Times New Roman"/>
                          <w:i/>
                        </w:rPr>
                      </w:ins>
                    </m:ctrlPr>
                  </m:sSupPr>
                  <m:e>
                    <m:r>
                      <w:ins w:id="349" w:author="Liu xg" w:date="2021-06-12T20:51:00Z">
                        <w:rPr>
                          <w:rFonts w:ascii="Cambria Math" w:hAnsi="Cambria Math" w:cs="Times New Roman"/>
                        </w:rPr>
                        <m:t>M</m:t>
                      </w:ins>
                    </m:r>
                  </m:e>
                  <m:sup>
                    <m:r>
                      <w:ins w:id="350" w:author="Liu xg" w:date="2021-06-12T20:51:00Z">
                        <w:rPr>
                          <w:rFonts w:ascii="Cambria Math" w:hAnsi="Cambria Math" w:cs="Times New Roman"/>
                        </w:rPr>
                        <m:t>i</m:t>
                      </w:ins>
                    </m:r>
                  </m:sup>
                </m:sSup>
              </m:oMath>
            </m:oMathPara>
          </w:p>
        </w:tc>
        <w:tc>
          <w:tcPr>
            <w:tcW w:w="2071" w:type="dxa"/>
            <w:tcBorders>
              <w:top w:val="nil"/>
              <w:left w:val="nil"/>
              <w:bottom w:val="single" w:sz="8" w:space="0" w:color="auto"/>
            </w:tcBorders>
          </w:tcPr>
          <w:p w14:paraId="55629D8B" w14:textId="77777777" w:rsidR="003F0D33" w:rsidRDefault="003F0D33" w:rsidP="001F07C0">
            <w:pPr>
              <w:jc w:val="left"/>
              <w:rPr>
                <w:ins w:id="351" w:author="Liu xg" w:date="2021-06-12T20:51:00Z"/>
              </w:rPr>
            </w:pPr>
            <w:ins w:id="352" w:author="Liu xg" w:date="2021-06-12T20:51:00Z">
              <w:r>
                <w:rPr>
                  <w:rFonts w:hint="eastAsia"/>
                </w:rPr>
                <w:t>智能体的初始区域</w:t>
              </w:r>
            </w:ins>
          </w:p>
        </w:tc>
      </w:tr>
    </w:tbl>
    <w:p w14:paraId="4ECB3DD0" w14:textId="63010314" w:rsidR="003C0947" w:rsidDel="00B3379E" w:rsidRDefault="003C0947" w:rsidP="00633B6A">
      <w:pPr>
        <w:rPr>
          <w:del w:id="353" w:author="Liu xg" w:date="2021-06-16T09:54:00Z"/>
        </w:rPr>
      </w:pPr>
    </w:p>
    <w:p w14:paraId="3698B0D3" w14:textId="1B8E5D51"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657786EF" w14:textId="5966C4B7" w:rsidR="003F0D33" w:rsidRPr="007140AE" w:rsidRDefault="003F0D33" w:rsidP="003F0D33">
      <w:pPr>
        <w:rPr>
          <w:ins w:id="354" w:author="Liu xg" w:date="2021-06-12T20:53:00Z"/>
          <w:rFonts w:hint="eastAsia"/>
          <w:rPrChange w:id="355" w:author="Liu xg" w:date="2021-06-15T14:31:00Z">
            <w:rPr>
              <w:ins w:id="356" w:author="Liu xg" w:date="2021-06-12T20:53:00Z"/>
            </w:rPr>
          </w:rPrChange>
        </w:rPr>
      </w:pPr>
      <w:ins w:id="357" w:author="Liu xg" w:date="2021-06-12T20:52:00Z">
        <w:r>
          <w:rPr>
            <w:rFonts w:hint="eastAsia"/>
          </w:rPr>
          <w:t>探究个体目标收益的差异对合作的影响，在决策任务中放置了</w:t>
        </w:r>
        <w:r>
          <w:rPr>
            <w:rFonts w:hint="eastAsia"/>
          </w:rPr>
          <w:t>6</w:t>
        </w:r>
        <w:r>
          <w:rPr>
            <w:rFonts w:hint="eastAsia"/>
          </w:rPr>
          <w:t>个智能体</w:t>
        </w:r>
      </w:ins>
      <m:oMath>
        <m:r>
          <w:ins w:id="358" w:author="Liu xg" w:date="2021-06-12T20:52:00Z">
            <w:rPr>
              <w:rFonts w:ascii="Cambria Math" w:hAnsi="Cambria Math"/>
            </w:rPr>
            <m:t>A</m:t>
          </w:ins>
        </m:r>
        <m:r>
          <w:ins w:id="359" w:author="Liu xg" w:date="2021-06-12T20:52:00Z">
            <w:rPr>
              <w:rFonts w:ascii="Cambria Math" w:hAnsi="Cambria Math" w:hint="eastAsia"/>
            </w:rPr>
            <m:t>gen</m:t>
          </w:ins>
        </m:r>
        <m:sSub>
          <m:sSubPr>
            <m:ctrlPr>
              <w:ins w:id="360" w:author="Liu xg" w:date="2021-06-12T20:52:00Z">
                <w:rPr>
                  <w:rFonts w:ascii="Cambria Math" w:hAnsi="Cambria Math"/>
                  <w:i/>
                </w:rPr>
              </w:ins>
            </m:ctrlPr>
          </m:sSubPr>
          <m:e>
            <m:r>
              <w:ins w:id="361" w:author="Liu xg" w:date="2021-06-12T20:52:00Z">
                <w:rPr>
                  <w:rFonts w:ascii="Cambria Math" w:hAnsi="Cambria Math" w:hint="eastAsia"/>
                </w:rPr>
                <m:t>t</m:t>
              </w:ins>
            </m:r>
            <m:ctrlPr>
              <w:ins w:id="362" w:author="Liu xg" w:date="2021-06-12T20:52:00Z">
                <w:rPr>
                  <w:rFonts w:ascii="Cambria Math" w:hAnsi="Cambria Math" w:hint="eastAsia"/>
                  <w:i/>
                </w:rPr>
              </w:ins>
            </m:ctrlPr>
          </m:e>
          <m:sub>
            <m:r>
              <w:ins w:id="363" w:author="Liu xg" w:date="2021-06-12T20:52:00Z">
                <w:rPr>
                  <w:rFonts w:ascii="Cambria Math" w:hAnsi="Cambria Math"/>
                </w:rPr>
                <m:t>1~6</m:t>
              </w:ins>
            </m:r>
          </m:sub>
        </m:sSub>
      </m:oMath>
      <w:ins w:id="364" w:author="Liu xg" w:date="2021-06-12T20:52:00Z">
        <w:r>
          <w:rPr>
            <w:rFonts w:hint="eastAsia"/>
          </w:rPr>
          <w:t>。</w:t>
        </w:r>
      </w:ins>
      <w:ins w:id="365" w:author="Liu xg" w:date="2021-06-14T21:02:00Z">
        <w:r w:rsidR="00AC47EF">
          <w:rPr>
            <w:rFonts w:hint="eastAsia"/>
          </w:rPr>
          <w:t>我们</w:t>
        </w:r>
      </w:ins>
      <w:ins w:id="366" w:author="Liu xg" w:date="2021-06-12T20:52:00Z">
        <w:r>
          <w:rPr>
            <w:rFonts w:hint="eastAsia"/>
          </w:rPr>
          <w:t>使用目标收益为同质性的团体进行对比实验，分别测试了个体均为较大目标收益和均为较小目标收益的情况</w:t>
        </w:r>
      </w:ins>
      <w:ins w:id="367" w:author="Liu xg" w:date="2021-06-14T21:01:00Z">
        <w:r w:rsidR="00CE442D">
          <w:rPr>
            <w:rFonts w:hint="eastAsia"/>
          </w:rPr>
          <w:t>。</w:t>
        </w:r>
      </w:ins>
      <w:ins w:id="368" w:author="Liu xg" w:date="2021-06-14T21:02:00Z">
        <w:r w:rsidR="00AC47EF">
          <w:rPr>
            <w:rFonts w:hint="eastAsia"/>
          </w:rPr>
          <w:t>每个智能体在环境中的初始位置</w:t>
        </w:r>
      </w:ins>
      <w:ins w:id="369" w:author="Liu xg" w:date="2021-06-14T21:01:00Z">
        <w:r w:rsidR="00CE442D">
          <w:rPr>
            <w:rFonts w:hint="eastAsia"/>
          </w:rPr>
          <w:t>根据</w:t>
        </w:r>
      </w:ins>
      <w:ins w:id="370" w:author="Liu xg" w:date="2021-06-14T21:03:00Z">
        <w:r w:rsidR="00AC47EF">
          <w:rPr>
            <w:rFonts w:hint="eastAsia"/>
          </w:rPr>
          <w:t>其</w:t>
        </w:r>
      </w:ins>
      <w:ins w:id="371" w:author="Liu xg" w:date="2021-06-14T21:01:00Z">
        <w:r w:rsidR="00CE442D">
          <w:rPr>
            <w:rFonts w:hint="eastAsia"/>
          </w:rPr>
          <w:t>目标收益，</w:t>
        </w:r>
      </w:ins>
      <w:ins w:id="372" w:author="Liu xg" w:date="2021-06-14T21:03:00Z">
        <w:r w:rsidR="00AC47EF">
          <w:rPr>
            <w:rFonts w:hint="eastAsia"/>
          </w:rPr>
          <w:t>将</w:t>
        </w:r>
      </w:ins>
      <w:ins w:id="373" w:author="Liu xg" w:date="2021-06-14T21:01:00Z">
        <w:r w:rsidR="00CE442D">
          <w:rPr>
            <w:rFonts w:hint="eastAsia"/>
          </w:rPr>
          <w:t>随机放置在</w:t>
        </w:r>
      </w:ins>
      <w:ins w:id="374" w:author="Liu xg" w:date="2021-06-14T21:03:00Z">
        <w:r w:rsidR="00AC47EF">
          <w:rPr>
            <w:rFonts w:hint="eastAsia"/>
          </w:rPr>
          <w:t>与资源分布</w:t>
        </w:r>
      </w:ins>
      <w:ins w:id="375" w:author="Liu xg" w:date="2021-06-14T21:01:00Z">
        <w:r w:rsidR="00CE442D">
          <w:rPr>
            <w:rFonts w:hint="eastAsia"/>
          </w:rPr>
          <w:t>一致的区域中，如</w:t>
        </w:r>
      </w:ins>
      <w:ins w:id="376" w:author="Liu xg" w:date="2021-06-14T21:02:00Z">
        <w:r w:rsidR="00CE442D">
          <w:rPr>
            <w:rFonts w:hint="eastAsia"/>
          </w:rPr>
          <w:t>目标收益大的随机放置在</w:t>
        </w:r>
      </w:ins>
      <w:ins w:id="377" w:author="Liu xg" w:date="2021-06-14T21:03:00Z">
        <w:r w:rsidR="00203801">
          <w:rPr>
            <w:rFonts w:hint="eastAsia"/>
          </w:rPr>
          <w:t>收益高的</w:t>
        </w:r>
      </w:ins>
      <w:ins w:id="378" w:author="Liu xg" w:date="2021-06-14T21:02:00Z">
        <w:r w:rsidR="00CE442D">
          <w:rPr>
            <w:rFonts w:hint="eastAsia"/>
          </w:rPr>
          <w:t>苹果区域，目标收益小的随机放置在</w:t>
        </w:r>
      </w:ins>
      <w:ins w:id="379" w:author="Liu xg" w:date="2021-06-14T21:03:00Z">
        <w:r w:rsidR="00203801">
          <w:rPr>
            <w:rFonts w:hint="eastAsia"/>
          </w:rPr>
          <w:t>收益小的</w:t>
        </w:r>
      </w:ins>
      <w:ins w:id="380" w:author="Liu xg" w:date="2021-06-14T21:02:00Z">
        <w:r w:rsidR="00CE442D">
          <w:rPr>
            <w:rFonts w:hint="eastAsia"/>
          </w:rPr>
          <w:t>垃圾区域，</w:t>
        </w:r>
      </w:ins>
      <w:ins w:id="381" w:author="Liu xg" w:date="2021-06-12T20:52:00Z">
        <w:r>
          <w:rPr>
            <w:rFonts w:hint="eastAsia"/>
          </w:rPr>
          <w:t>其参数设置如表</w:t>
        </w:r>
      </w:ins>
      <w:ins w:id="382" w:author="Liu xg" w:date="2021-06-14T21:01:00Z">
        <w:r w:rsidR="00CE442D">
          <w:t>1</w:t>
        </w:r>
      </w:ins>
      <w:ins w:id="383" w:author="Liu xg" w:date="2021-06-12T20:52:00Z">
        <w:r>
          <w:t>~3</w:t>
        </w:r>
        <w:r>
          <w:rPr>
            <w:rFonts w:hint="eastAsia"/>
          </w:rPr>
          <w:t>所示。</w:t>
        </w:r>
      </w:ins>
      <w:ins w:id="384" w:author="Liu xg" w:date="2021-06-15T14:31:00Z">
        <w:r w:rsidR="007140AE">
          <w:rPr>
            <w:rFonts w:hint="eastAsia"/>
          </w:rPr>
          <w:t>我们将地图中每个单元格的位置映射到</w:t>
        </w:r>
      </w:ins>
      <m:oMath>
        <m:sSup>
          <m:sSupPr>
            <m:ctrlPr>
              <w:ins w:id="385" w:author="Liu xg" w:date="2021-06-15T14:31:00Z">
                <w:rPr>
                  <w:rFonts w:ascii="Cambria Math" w:hAnsi="Cambria Math" w:cs="Times New Roman"/>
                  <w:i/>
                </w:rPr>
              </w:ins>
            </m:ctrlPr>
          </m:sSupPr>
          <m:e>
            <m:r>
              <w:ins w:id="386" w:author="Liu xg" w:date="2021-06-15T14:31:00Z">
                <w:rPr>
                  <w:rFonts w:ascii="Cambria Math" w:hAnsi="Cambria Math" w:cs="Times New Roman"/>
                </w:rPr>
                <m:t>M</m:t>
              </w:ins>
            </m:r>
          </m:e>
          <m:sup>
            <m:r>
              <w:ins w:id="387" w:author="Liu xg" w:date="2021-06-15T14:31:00Z">
                <w:rPr>
                  <w:rFonts w:ascii="Cambria Math" w:hAnsi="Cambria Math" w:cs="Times New Roman"/>
                </w:rPr>
                <m:t>i</m:t>
              </w:ins>
            </m:r>
          </m:sup>
        </m:sSup>
        <m:r>
          <w:ins w:id="388" w:author="Liu xg" w:date="2021-06-15T14:31:00Z">
            <w:rPr>
              <w:rFonts w:ascii="Cambria Math" w:hAnsi="Cambria Math"/>
            </w:rPr>
            <m:t>∈</m:t>
          </w:ins>
        </m:r>
        <m:r>
          <w:ins w:id="389" w:author="Liu xg" w:date="2021-06-15T14:31:00Z">
            <w:rPr>
              <w:rFonts w:ascii="Cambria Math" w:hAnsi="Cambria Math" w:hint="eastAsia"/>
            </w:rPr>
            <m:t>[</m:t>
          </w:ins>
        </m:r>
        <m:r>
          <w:ins w:id="390" w:author="Liu xg" w:date="2021-06-15T14:31:00Z">
            <w:rPr>
              <w:rFonts w:ascii="Cambria Math" w:hAnsi="Cambria Math"/>
            </w:rPr>
            <m:t xml:space="preserve">-120, </m:t>
          </w:ins>
        </m:r>
        <m:r>
          <w:ins w:id="391" w:author="Liu xg" w:date="2021-06-15T14:31:00Z">
            <w:rPr>
              <w:rFonts w:ascii="Cambria Math" w:hAnsi="Cambria Math" w:hint="eastAsia"/>
            </w:rPr>
            <m:t>1</m:t>
          </w:ins>
        </m:r>
        <m:r>
          <w:ins w:id="392" w:author="Liu xg" w:date="2021-06-15T14:31:00Z">
            <w:rPr>
              <w:rFonts w:ascii="Cambria Math" w:hAnsi="Cambria Math"/>
            </w:rPr>
            <m:t>20]</m:t>
          </w:ins>
        </m:r>
      </m:oMath>
      <w:ins w:id="393" w:author="Liu xg" w:date="2021-06-15T14:31:00Z">
        <w:r w:rsidR="007140AE">
          <w:rPr>
            <w:rFonts w:hint="eastAsia"/>
          </w:rPr>
          <w:t>，其中</w:t>
        </w:r>
      </w:ins>
      <m:oMath>
        <m:r>
          <w:ins w:id="394" w:author="Liu xg" w:date="2021-06-15T14:31:00Z">
            <w:rPr>
              <w:rFonts w:ascii="Cambria Math" w:hAnsi="Cambria Math" w:hint="eastAsia"/>
            </w:rPr>
            <m:t>[</m:t>
          </w:ins>
        </m:r>
        <m:r>
          <w:ins w:id="395" w:author="Liu xg" w:date="2021-06-15T14:31:00Z">
            <w:rPr>
              <w:rFonts w:ascii="Cambria Math" w:hAnsi="Cambria Math"/>
            </w:rPr>
            <m:t>0, 120]</m:t>
          </w:ins>
        </m:r>
      </m:oMath>
      <w:ins w:id="396" w:author="Liu xg" w:date="2021-06-15T14:31:00Z">
        <w:r w:rsidR="007140AE">
          <w:rPr>
            <w:rFonts w:hint="eastAsia"/>
          </w:rPr>
          <w:t>表示垃圾区域的单元格位置，</w:t>
        </w:r>
      </w:ins>
      <m:oMath>
        <m:r>
          <w:ins w:id="397" w:author="Liu xg" w:date="2021-06-15T14:31:00Z">
            <w:rPr>
              <w:rFonts w:ascii="Cambria Math" w:hAnsi="Cambria Math" w:hint="eastAsia"/>
            </w:rPr>
            <m:t>[</m:t>
          </w:ins>
        </m:r>
        <m:r>
          <w:ins w:id="398" w:author="Liu xg" w:date="2021-06-15T14:31:00Z">
            <w:rPr>
              <w:rFonts w:ascii="Cambria Math" w:hAnsi="Cambria Math"/>
            </w:rPr>
            <m:t>-1, -120]</m:t>
          </w:ins>
        </m:r>
      </m:oMath>
      <w:ins w:id="399" w:author="Liu xg" w:date="2021-06-15T14:31:00Z">
        <w:r w:rsidR="007140AE">
          <w:rPr>
            <w:rFonts w:hint="eastAsia"/>
          </w:rPr>
          <w:t>表示苹果区域的单元格位置</w:t>
        </w:r>
        <w:r w:rsidR="007140AE">
          <w:rPr>
            <w:rFonts w:hint="eastAsia"/>
          </w:rPr>
          <w:t>,</w:t>
        </w:r>
        <w:r w:rsidR="007140AE" w:rsidRPr="007140AE">
          <w:rPr>
            <w:rFonts w:hint="eastAsia"/>
          </w:rPr>
          <w:t xml:space="preserve"> </w:t>
        </w:r>
        <w:r w:rsidR="007140AE">
          <w:rPr>
            <w:rFonts w:hint="eastAsia"/>
          </w:rPr>
          <w:t>图</w:t>
        </w:r>
        <w:r w:rsidR="007140AE">
          <w:rPr>
            <w:rFonts w:hint="eastAsia"/>
          </w:rPr>
          <w:t>3</w:t>
        </w:r>
        <w:r w:rsidR="007140AE">
          <w:rPr>
            <w:rFonts w:hint="eastAsia"/>
          </w:rPr>
          <w:t>的纵坐标表示地图中单元格的位置</w:t>
        </w:r>
        <w:r w:rsidR="007140AE">
          <w:rPr>
            <w:rFonts w:hint="eastAsia"/>
          </w:rPr>
          <w:t>。</w:t>
        </w:r>
      </w:ins>
    </w:p>
    <w:p w14:paraId="358070DE" w14:textId="7EB97C07" w:rsidR="003F0D33" w:rsidRDefault="003F0D33" w:rsidP="003F0D33">
      <w:pPr>
        <w:jc w:val="center"/>
        <w:rPr>
          <w:ins w:id="400" w:author="Liu xg" w:date="2021-06-12T20:53:00Z"/>
        </w:rPr>
      </w:pPr>
      <w:ins w:id="401" w:author="Liu xg" w:date="2021-06-12T20:53:00Z">
        <w:r>
          <w:rPr>
            <w:rFonts w:hint="eastAsia"/>
          </w:rPr>
          <w:t>表</w:t>
        </w:r>
      </w:ins>
      <w:ins w:id="402" w:author="Liu xg" w:date="2021-06-15T13:55:00Z">
        <w:r w:rsidR="0040105C">
          <w:t>2</w:t>
        </w:r>
      </w:ins>
      <w:ins w:id="403" w:author="Liu xg" w:date="2021-06-12T20:53:00Z">
        <w:r>
          <w:t xml:space="preserve">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1C9B1784" w14:textId="77777777" w:rsidTr="001F07C0">
        <w:trPr>
          <w:jc w:val="center"/>
          <w:ins w:id="404" w:author="Liu xg" w:date="2021-06-12T20:53:00Z"/>
        </w:trPr>
        <w:tc>
          <w:tcPr>
            <w:tcW w:w="1255" w:type="dxa"/>
            <w:tcBorders>
              <w:left w:val="nil"/>
              <w:bottom w:val="single" w:sz="8" w:space="0" w:color="auto"/>
              <w:right w:val="nil"/>
            </w:tcBorders>
          </w:tcPr>
          <w:p w14:paraId="1B76B9A9" w14:textId="77777777" w:rsidR="003F0D33" w:rsidRPr="00E6710D" w:rsidRDefault="003F0D33" w:rsidP="001F07C0">
            <w:pPr>
              <w:jc w:val="center"/>
              <w:rPr>
                <w:ins w:id="405" w:author="Liu xg" w:date="2021-06-12T20:53:00Z"/>
                <w:i/>
              </w:rPr>
            </w:pPr>
            <m:oMathPara>
              <m:oMath>
                <m:r>
                  <w:ins w:id="406" w:author="Liu xg" w:date="2021-06-12T20:53:00Z">
                    <w:rPr>
                      <w:rFonts w:ascii="Cambria Math" w:hAnsi="Cambria Math"/>
                    </w:rPr>
                    <m:t>A</m:t>
                  </w:ins>
                </m:r>
                <m:r>
                  <w:ins w:id="407" w:author="Liu xg" w:date="2021-06-12T20:53:00Z">
                    <w:rPr>
                      <w:rFonts w:ascii="Cambria Math" w:hAnsi="Cambria Math" w:hint="eastAsia"/>
                    </w:rPr>
                    <m:t>gen</m:t>
                  </w:ins>
                </m:r>
                <m:sSub>
                  <m:sSubPr>
                    <m:ctrlPr>
                      <w:ins w:id="408" w:author="Liu xg" w:date="2021-06-12T20:53:00Z">
                        <w:rPr>
                          <w:rFonts w:ascii="Cambria Math" w:hAnsi="Cambria Math"/>
                          <w:i/>
                        </w:rPr>
                      </w:ins>
                    </m:ctrlPr>
                  </m:sSubPr>
                  <m:e>
                    <m:r>
                      <w:ins w:id="409" w:author="Liu xg" w:date="2021-06-12T20:53:00Z">
                        <w:rPr>
                          <w:rFonts w:ascii="Cambria Math" w:hAnsi="Cambria Math" w:hint="eastAsia"/>
                        </w:rPr>
                        <m:t>t</m:t>
                      </w:ins>
                    </m:r>
                    <m:ctrlPr>
                      <w:ins w:id="410" w:author="Liu xg" w:date="2021-06-12T20:53:00Z">
                        <w:rPr>
                          <w:rFonts w:ascii="Cambria Math" w:hAnsi="Cambria Math" w:hint="eastAsia"/>
                          <w:i/>
                        </w:rPr>
                      </w:ins>
                    </m:ctrlPr>
                  </m:e>
                  <m:sub>
                    <m:r>
                      <w:ins w:id="411"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34BD4709" w14:textId="77777777" w:rsidR="003F0D33" w:rsidRPr="000C4767" w:rsidRDefault="00133C2A" w:rsidP="001F07C0">
            <w:pPr>
              <w:jc w:val="center"/>
              <w:rPr>
                <w:ins w:id="412" w:author="Liu xg" w:date="2021-06-12T20:53:00Z"/>
                <w:b/>
                <w:bCs/>
                <w:i/>
              </w:rPr>
            </w:pPr>
            <m:oMathPara>
              <m:oMath>
                <m:sSup>
                  <m:sSupPr>
                    <m:ctrlPr>
                      <w:ins w:id="413" w:author="Liu xg" w:date="2021-06-12T20:53:00Z">
                        <w:rPr>
                          <w:rFonts w:ascii="Cambria Math" w:hAnsi="Cambria Math"/>
                          <w:b/>
                          <w:bCs/>
                          <w:i/>
                        </w:rPr>
                      </w:ins>
                    </m:ctrlPr>
                  </m:sSupPr>
                  <m:e>
                    <m:acc>
                      <m:accPr>
                        <m:ctrlPr>
                          <w:ins w:id="414" w:author="Liu xg" w:date="2021-06-12T20:53:00Z">
                            <w:rPr>
                              <w:rFonts w:ascii="Cambria Math" w:hAnsi="Cambria Math"/>
                              <w:b/>
                              <w:bCs/>
                              <w:i/>
                            </w:rPr>
                          </w:ins>
                        </m:ctrlPr>
                      </m:accPr>
                      <m:e>
                        <m:r>
                          <w:ins w:id="415" w:author="Liu xg" w:date="2021-06-12T20:53:00Z">
                            <m:rPr>
                              <m:sty m:val="bi"/>
                            </m:rPr>
                            <w:rPr>
                              <w:rFonts w:ascii="Cambria Math" w:hAnsi="Cambria Math"/>
                            </w:rPr>
                            <m:t>R</m:t>
                          </w:ins>
                        </m:r>
                      </m:e>
                    </m:acc>
                  </m:e>
                  <m:sup>
                    <m:r>
                      <w:ins w:id="416"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5C5AF86A" w14:textId="77777777" w:rsidR="003F0D33" w:rsidRPr="000C4767" w:rsidRDefault="00133C2A" w:rsidP="001F07C0">
            <w:pPr>
              <w:jc w:val="center"/>
              <w:rPr>
                <w:ins w:id="417" w:author="Liu xg" w:date="2021-06-12T20:53:00Z"/>
                <w:i/>
              </w:rPr>
            </w:pPr>
            <m:oMathPara>
              <m:oMath>
                <m:sSup>
                  <m:sSupPr>
                    <m:ctrlPr>
                      <w:ins w:id="418" w:author="Liu xg" w:date="2021-06-12T20:53:00Z">
                        <w:rPr>
                          <w:rFonts w:ascii="Cambria Math" w:hAnsi="Cambria Math"/>
                          <w:i/>
                        </w:rPr>
                      </w:ins>
                    </m:ctrlPr>
                  </m:sSupPr>
                  <m:e>
                    <m:r>
                      <w:ins w:id="419" w:author="Liu xg" w:date="2021-06-12T20:53:00Z">
                        <w:rPr>
                          <w:rFonts w:ascii="Cambria Math" w:hAnsi="Cambria Math"/>
                        </w:rPr>
                        <m:t>M</m:t>
                      </w:ins>
                    </m:r>
                  </m:e>
                  <m:sup>
                    <m:r>
                      <w:ins w:id="420"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28F8D3AD" w14:textId="77777777" w:rsidR="003F0D33" w:rsidRPr="000C4767" w:rsidRDefault="003F0D33" w:rsidP="001F07C0">
            <w:pPr>
              <w:jc w:val="center"/>
              <w:rPr>
                <w:ins w:id="421" w:author="Liu xg" w:date="2021-06-12T20:53:00Z"/>
                <w:i/>
              </w:rPr>
            </w:pPr>
            <m:oMathPara>
              <m:oMath>
                <m:r>
                  <w:ins w:id="422" w:author="Liu xg" w:date="2021-06-12T20:53:00Z">
                    <w:rPr>
                      <w:rFonts w:ascii="Cambria Math" w:hAnsi="Cambria Math"/>
                    </w:rPr>
                    <m:t>τ</m:t>
                  </w:ins>
                </m:r>
              </m:oMath>
            </m:oMathPara>
          </w:p>
        </w:tc>
        <w:tc>
          <w:tcPr>
            <w:tcW w:w="428" w:type="dxa"/>
            <w:tcBorders>
              <w:left w:val="nil"/>
              <w:bottom w:val="single" w:sz="8" w:space="0" w:color="auto"/>
              <w:right w:val="nil"/>
            </w:tcBorders>
          </w:tcPr>
          <w:p w14:paraId="6CDD4D2A" w14:textId="77777777" w:rsidR="003F0D33" w:rsidRPr="000C4767" w:rsidRDefault="00133C2A" w:rsidP="001F07C0">
            <w:pPr>
              <w:jc w:val="center"/>
              <w:rPr>
                <w:ins w:id="423" w:author="Liu xg" w:date="2021-06-12T20:53:00Z"/>
                <w:i/>
              </w:rPr>
            </w:pPr>
            <m:oMathPara>
              <m:oMath>
                <m:sSub>
                  <m:sSubPr>
                    <m:ctrlPr>
                      <w:ins w:id="424" w:author="Liu xg" w:date="2021-06-12T20:53:00Z">
                        <w:rPr>
                          <w:rFonts w:ascii="Cambria Math" w:hAnsi="Cambria Math"/>
                          <w:i/>
                        </w:rPr>
                      </w:ins>
                    </m:ctrlPr>
                  </m:sSubPr>
                  <m:e>
                    <m:r>
                      <w:ins w:id="425" w:author="Liu xg" w:date="2021-06-12T20:53:00Z">
                        <w:rPr>
                          <w:rFonts w:ascii="Cambria Math" w:hAnsi="Cambria Math"/>
                        </w:rPr>
                        <m:t>r</m:t>
                      </w:ins>
                    </m:r>
                  </m:e>
                  <m:sub>
                    <m:r>
                      <w:ins w:id="426"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00E642BE" w14:textId="77777777" w:rsidR="003F0D33" w:rsidRPr="000C4767" w:rsidRDefault="00133C2A" w:rsidP="001F07C0">
            <w:pPr>
              <w:jc w:val="center"/>
              <w:rPr>
                <w:ins w:id="427" w:author="Liu xg" w:date="2021-06-12T20:53:00Z"/>
                <w:i/>
              </w:rPr>
            </w:pPr>
            <m:oMathPara>
              <m:oMath>
                <m:sSub>
                  <m:sSubPr>
                    <m:ctrlPr>
                      <w:ins w:id="428" w:author="Liu xg" w:date="2021-06-12T20:53:00Z">
                        <w:rPr>
                          <w:rFonts w:ascii="Cambria Math" w:hAnsi="Cambria Math"/>
                          <w:i/>
                        </w:rPr>
                      </w:ins>
                    </m:ctrlPr>
                  </m:sSubPr>
                  <m:e>
                    <m:r>
                      <w:ins w:id="429" w:author="Liu xg" w:date="2021-06-12T20:53:00Z">
                        <w:rPr>
                          <w:rFonts w:ascii="Cambria Math" w:hAnsi="Cambria Math"/>
                        </w:rPr>
                        <m:t>r</m:t>
                      </w:ins>
                    </m:r>
                  </m:e>
                  <m:sub>
                    <m:r>
                      <w:ins w:id="430" w:author="Liu xg" w:date="2021-06-12T20:53:00Z">
                        <w:rPr>
                          <w:rFonts w:ascii="Cambria Math" w:hAnsi="Cambria Math"/>
                        </w:rPr>
                        <m:t>g</m:t>
                      </w:ins>
                    </m:r>
                  </m:sub>
                </m:sSub>
              </m:oMath>
            </m:oMathPara>
          </w:p>
        </w:tc>
      </w:tr>
      <w:tr w:rsidR="003F0D33" w14:paraId="56F7B352" w14:textId="77777777" w:rsidTr="001F07C0">
        <w:trPr>
          <w:jc w:val="center"/>
          <w:ins w:id="431" w:author="Liu xg" w:date="2021-06-12T20:53:00Z"/>
        </w:trPr>
        <w:tc>
          <w:tcPr>
            <w:tcW w:w="1255" w:type="dxa"/>
            <w:tcBorders>
              <w:left w:val="nil"/>
              <w:bottom w:val="nil"/>
              <w:right w:val="nil"/>
            </w:tcBorders>
          </w:tcPr>
          <w:p w14:paraId="04E1E80B" w14:textId="77777777" w:rsidR="003F0D33" w:rsidRDefault="003F0D33" w:rsidP="001F07C0">
            <w:pPr>
              <w:jc w:val="center"/>
              <w:rPr>
                <w:ins w:id="432" w:author="Liu xg" w:date="2021-06-12T20:53:00Z"/>
              </w:rPr>
            </w:pPr>
            <m:oMathPara>
              <m:oMath>
                <m:r>
                  <w:ins w:id="433" w:author="Liu xg" w:date="2021-06-12T20:53:00Z">
                    <w:rPr>
                      <w:rFonts w:ascii="Cambria Math" w:hAnsi="Cambria Math"/>
                    </w:rPr>
                    <m:t>1~3</m:t>
                  </w:ins>
                </m:r>
              </m:oMath>
            </m:oMathPara>
          </w:p>
        </w:tc>
        <w:tc>
          <w:tcPr>
            <w:tcW w:w="567" w:type="dxa"/>
            <w:tcBorders>
              <w:left w:val="nil"/>
              <w:bottom w:val="nil"/>
              <w:right w:val="nil"/>
            </w:tcBorders>
          </w:tcPr>
          <w:p w14:paraId="698F98BE" w14:textId="77777777" w:rsidR="003F0D33" w:rsidRDefault="003F0D33" w:rsidP="001F07C0">
            <w:pPr>
              <w:jc w:val="center"/>
              <w:rPr>
                <w:ins w:id="434" w:author="Liu xg" w:date="2021-06-12T20:53:00Z"/>
              </w:rPr>
            </w:pPr>
            <w:ins w:id="435" w:author="Liu xg" w:date="2021-06-12T20:53:00Z">
              <w:r>
                <w:rPr>
                  <w:rFonts w:hint="eastAsia"/>
                </w:rPr>
                <w:t>1</w:t>
              </w:r>
              <w:r>
                <w:t>0</w:t>
              </w:r>
            </w:ins>
          </w:p>
        </w:tc>
        <w:tc>
          <w:tcPr>
            <w:tcW w:w="1096" w:type="dxa"/>
            <w:tcBorders>
              <w:left w:val="nil"/>
              <w:bottom w:val="nil"/>
              <w:right w:val="nil"/>
            </w:tcBorders>
          </w:tcPr>
          <w:p w14:paraId="44E38FB2" w14:textId="6689D49C" w:rsidR="003F0D33" w:rsidRDefault="00E21F5E" w:rsidP="001F07C0">
            <w:pPr>
              <w:jc w:val="center"/>
              <w:rPr>
                <w:ins w:id="436" w:author="Liu xg" w:date="2021-06-12T20:53:00Z"/>
              </w:rPr>
            </w:pPr>
            <w:ins w:id="437" w:author="Liu xg" w:date="2021-06-15T14:30:00Z">
              <w:r>
                <w:rPr>
                  <w:rFonts w:hint="eastAsia"/>
                </w:rPr>
                <w:t>[</w:t>
              </w:r>
              <w:r>
                <w:t>0, 120]</w:t>
              </w:r>
            </w:ins>
          </w:p>
        </w:tc>
        <w:tc>
          <w:tcPr>
            <w:tcW w:w="236" w:type="dxa"/>
            <w:vMerge w:val="restart"/>
            <w:tcBorders>
              <w:left w:val="nil"/>
              <w:right w:val="nil"/>
            </w:tcBorders>
            <w:vAlign w:val="center"/>
          </w:tcPr>
          <w:p w14:paraId="690C7993" w14:textId="77777777" w:rsidR="003F0D33" w:rsidRDefault="003F0D33" w:rsidP="001F07C0">
            <w:pPr>
              <w:jc w:val="center"/>
              <w:rPr>
                <w:ins w:id="438" w:author="Liu xg" w:date="2021-06-12T20:53:00Z"/>
              </w:rPr>
            </w:pPr>
            <w:ins w:id="439" w:author="Liu xg" w:date="2021-06-12T20:53:00Z">
              <w:r>
                <w:rPr>
                  <w:rFonts w:hint="eastAsia"/>
                </w:rPr>
                <w:t>5</w:t>
              </w:r>
            </w:ins>
          </w:p>
        </w:tc>
        <w:tc>
          <w:tcPr>
            <w:tcW w:w="428" w:type="dxa"/>
            <w:vMerge w:val="restart"/>
            <w:tcBorders>
              <w:left w:val="nil"/>
              <w:right w:val="nil"/>
            </w:tcBorders>
            <w:vAlign w:val="center"/>
          </w:tcPr>
          <w:p w14:paraId="1EA0FB68" w14:textId="77777777" w:rsidR="003F0D33" w:rsidRDefault="003F0D33" w:rsidP="001F07C0">
            <w:pPr>
              <w:jc w:val="center"/>
              <w:rPr>
                <w:ins w:id="440" w:author="Liu xg" w:date="2021-06-12T20:53:00Z"/>
              </w:rPr>
            </w:pPr>
            <w:ins w:id="441" w:author="Liu xg" w:date="2021-06-12T20:53:00Z">
              <w:r>
                <w:rPr>
                  <w:rFonts w:hint="eastAsia"/>
                </w:rPr>
                <w:t>1</w:t>
              </w:r>
              <w:r>
                <w:t>0</w:t>
              </w:r>
            </w:ins>
          </w:p>
        </w:tc>
        <w:tc>
          <w:tcPr>
            <w:tcW w:w="383" w:type="dxa"/>
            <w:vMerge w:val="restart"/>
            <w:tcBorders>
              <w:left w:val="nil"/>
              <w:right w:val="nil"/>
            </w:tcBorders>
            <w:vAlign w:val="center"/>
          </w:tcPr>
          <w:p w14:paraId="20D99A0D" w14:textId="77777777" w:rsidR="003F0D33" w:rsidRDefault="003F0D33" w:rsidP="001F07C0">
            <w:pPr>
              <w:jc w:val="center"/>
              <w:rPr>
                <w:ins w:id="442" w:author="Liu xg" w:date="2021-06-12T20:53:00Z"/>
              </w:rPr>
            </w:pPr>
            <w:ins w:id="443" w:author="Liu xg" w:date="2021-06-12T20:53:00Z">
              <w:r>
                <w:rPr>
                  <w:rFonts w:hint="eastAsia"/>
                </w:rPr>
                <w:t>5</w:t>
              </w:r>
            </w:ins>
          </w:p>
        </w:tc>
      </w:tr>
      <w:tr w:rsidR="003F0D33" w14:paraId="300F97E8" w14:textId="77777777" w:rsidTr="001F07C0">
        <w:trPr>
          <w:jc w:val="center"/>
          <w:ins w:id="444" w:author="Liu xg" w:date="2021-06-12T20:53:00Z"/>
        </w:trPr>
        <w:tc>
          <w:tcPr>
            <w:tcW w:w="1255" w:type="dxa"/>
            <w:tcBorders>
              <w:top w:val="nil"/>
              <w:left w:val="nil"/>
              <w:right w:val="nil"/>
            </w:tcBorders>
          </w:tcPr>
          <w:p w14:paraId="77A73F61" w14:textId="77777777" w:rsidR="003F0D33" w:rsidRDefault="003F0D33" w:rsidP="001F07C0">
            <w:pPr>
              <w:jc w:val="center"/>
              <w:rPr>
                <w:ins w:id="445" w:author="Liu xg" w:date="2021-06-12T20:53:00Z"/>
              </w:rPr>
            </w:pPr>
            <m:oMathPara>
              <m:oMath>
                <m:r>
                  <w:ins w:id="446" w:author="Liu xg" w:date="2021-06-12T20:53:00Z">
                    <w:rPr>
                      <w:rFonts w:ascii="Cambria Math" w:hAnsi="Cambria Math"/>
                    </w:rPr>
                    <m:t>4~6</m:t>
                  </w:ins>
                </m:r>
              </m:oMath>
            </m:oMathPara>
          </w:p>
        </w:tc>
        <w:tc>
          <w:tcPr>
            <w:tcW w:w="567" w:type="dxa"/>
            <w:tcBorders>
              <w:top w:val="nil"/>
              <w:left w:val="nil"/>
              <w:right w:val="nil"/>
            </w:tcBorders>
          </w:tcPr>
          <w:p w14:paraId="66377056" w14:textId="77777777" w:rsidR="003F0D33" w:rsidRDefault="003F0D33" w:rsidP="001F07C0">
            <w:pPr>
              <w:jc w:val="center"/>
              <w:rPr>
                <w:ins w:id="447" w:author="Liu xg" w:date="2021-06-12T20:53:00Z"/>
              </w:rPr>
            </w:pPr>
            <w:ins w:id="448" w:author="Liu xg" w:date="2021-06-12T20:53:00Z">
              <w:r>
                <w:rPr>
                  <w:rFonts w:hint="eastAsia"/>
                </w:rPr>
                <w:t>8</w:t>
              </w:r>
              <w:r>
                <w:t>0</w:t>
              </w:r>
            </w:ins>
          </w:p>
        </w:tc>
        <w:tc>
          <w:tcPr>
            <w:tcW w:w="1096" w:type="dxa"/>
            <w:tcBorders>
              <w:top w:val="nil"/>
              <w:left w:val="nil"/>
              <w:right w:val="nil"/>
            </w:tcBorders>
          </w:tcPr>
          <w:p w14:paraId="77DD7612" w14:textId="151BEA39" w:rsidR="003F0D33" w:rsidRDefault="00E21F5E" w:rsidP="001F07C0">
            <w:pPr>
              <w:jc w:val="center"/>
              <w:rPr>
                <w:ins w:id="449" w:author="Liu xg" w:date="2021-06-12T20:53:00Z"/>
              </w:rPr>
            </w:pPr>
            <w:ins w:id="450" w:author="Liu xg" w:date="2021-06-15T14:30:00Z">
              <w:r>
                <w:rPr>
                  <w:rFonts w:hint="eastAsia"/>
                </w:rPr>
                <w:t>[</w:t>
              </w:r>
              <w:r>
                <w:t xml:space="preserve">-1, </w:t>
              </w:r>
            </w:ins>
            <w:ins w:id="451" w:author="Liu xg" w:date="2021-06-15T14:31:00Z">
              <w:r>
                <w:t>-120</w:t>
              </w:r>
            </w:ins>
            <w:ins w:id="452" w:author="Liu xg" w:date="2021-06-15T14:30:00Z">
              <w:r>
                <w:t>]</w:t>
              </w:r>
            </w:ins>
          </w:p>
        </w:tc>
        <w:tc>
          <w:tcPr>
            <w:tcW w:w="236" w:type="dxa"/>
            <w:vMerge/>
            <w:tcBorders>
              <w:left w:val="nil"/>
              <w:right w:val="nil"/>
            </w:tcBorders>
          </w:tcPr>
          <w:p w14:paraId="060780C9" w14:textId="77777777" w:rsidR="003F0D33" w:rsidRDefault="003F0D33" w:rsidP="001F07C0">
            <w:pPr>
              <w:jc w:val="center"/>
              <w:rPr>
                <w:ins w:id="453" w:author="Liu xg" w:date="2021-06-12T20:53:00Z"/>
              </w:rPr>
            </w:pPr>
          </w:p>
        </w:tc>
        <w:tc>
          <w:tcPr>
            <w:tcW w:w="428" w:type="dxa"/>
            <w:vMerge/>
            <w:tcBorders>
              <w:left w:val="nil"/>
              <w:right w:val="nil"/>
            </w:tcBorders>
          </w:tcPr>
          <w:p w14:paraId="68E45664" w14:textId="77777777" w:rsidR="003F0D33" w:rsidRDefault="003F0D33" w:rsidP="001F07C0">
            <w:pPr>
              <w:rPr>
                <w:ins w:id="454" w:author="Liu xg" w:date="2021-06-12T20:53:00Z"/>
              </w:rPr>
            </w:pPr>
          </w:p>
        </w:tc>
        <w:tc>
          <w:tcPr>
            <w:tcW w:w="383" w:type="dxa"/>
            <w:vMerge/>
            <w:tcBorders>
              <w:left w:val="nil"/>
              <w:right w:val="nil"/>
            </w:tcBorders>
          </w:tcPr>
          <w:p w14:paraId="1AD31D16" w14:textId="77777777" w:rsidR="003F0D33" w:rsidRDefault="003F0D33" w:rsidP="001F07C0">
            <w:pPr>
              <w:rPr>
                <w:ins w:id="455" w:author="Liu xg" w:date="2021-06-12T20:53:00Z"/>
              </w:rPr>
            </w:pPr>
          </w:p>
        </w:tc>
      </w:tr>
    </w:tbl>
    <w:p w14:paraId="61435A9F" w14:textId="77777777" w:rsidR="003F0D33" w:rsidRDefault="003F0D33" w:rsidP="003F0D33">
      <w:pPr>
        <w:rPr>
          <w:ins w:id="456" w:author="Liu xg" w:date="2021-06-12T20:53:00Z"/>
        </w:rPr>
      </w:pPr>
    </w:p>
    <w:p w14:paraId="6FF88091" w14:textId="76998765" w:rsidR="003F0D33" w:rsidRDefault="003F0D33" w:rsidP="003F0D33">
      <w:pPr>
        <w:jc w:val="center"/>
        <w:rPr>
          <w:ins w:id="457" w:author="Liu xg" w:date="2021-06-12T20:53:00Z"/>
        </w:rPr>
      </w:pPr>
      <w:ins w:id="458" w:author="Liu xg" w:date="2021-06-12T20:53:00Z">
        <w:r>
          <w:rPr>
            <w:rFonts w:hint="eastAsia"/>
          </w:rPr>
          <w:t>表</w:t>
        </w:r>
      </w:ins>
      <w:ins w:id="459" w:author="Liu xg" w:date="2021-06-15T13:55:00Z">
        <w:r w:rsidR="0040105C">
          <w:t>3</w:t>
        </w:r>
      </w:ins>
      <w:ins w:id="460" w:author="Liu xg" w:date="2021-06-12T20:53:00Z">
        <w:r>
          <w:t xml:space="preserve">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4026E77F" w14:textId="77777777" w:rsidTr="001F07C0">
        <w:trPr>
          <w:jc w:val="center"/>
          <w:ins w:id="461" w:author="Liu xg" w:date="2021-06-12T20:53:00Z"/>
        </w:trPr>
        <w:tc>
          <w:tcPr>
            <w:tcW w:w="1255" w:type="dxa"/>
            <w:tcBorders>
              <w:left w:val="nil"/>
              <w:bottom w:val="single" w:sz="8" w:space="0" w:color="auto"/>
              <w:right w:val="nil"/>
            </w:tcBorders>
          </w:tcPr>
          <w:p w14:paraId="2B692FB7" w14:textId="77777777" w:rsidR="003F0D33" w:rsidRPr="00E6710D" w:rsidRDefault="003F0D33" w:rsidP="001F07C0">
            <w:pPr>
              <w:jc w:val="center"/>
              <w:rPr>
                <w:ins w:id="462" w:author="Liu xg" w:date="2021-06-12T20:53:00Z"/>
                <w:i/>
              </w:rPr>
            </w:pPr>
            <m:oMathPara>
              <m:oMath>
                <m:r>
                  <w:ins w:id="463" w:author="Liu xg" w:date="2021-06-12T20:53:00Z">
                    <w:rPr>
                      <w:rFonts w:ascii="Cambria Math" w:hAnsi="Cambria Math"/>
                    </w:rPr>
                    <m:t>A</m:t>
                  </w:ins>
                </m:r>
                <m:r>
                  <w:ins w:id="464" w:author="Liu xg" w:date="2021-06-12T20:53:00Z">
                    <w:rPr>
                      <w:rFonts w:ascii="Cambria Math" w:hAnsi="Cambria Math" w:hint="eastAsia"/>
                    </w:rPr>
                    <m:t>gen</m:t>
                  </w:ins>
                </m:r>
                <m:sSub>
                  <m:sSubPr>
                    <m:ctrlPr>
                      <w:ins w:id="465" w:author="Liu xg" w:date="2021-06-12T20:53:00Z">
                        <w:rPr>
                          <w:rFonts w:ascii="Cambria Math" w:hAnsi="Cambria Math"/>
                          <w:i/>
                        </w:rPr>
                      </w:ins>
                    </m:ctrlPr>
                  </m:sSubPr>
                  <m:e>
                    <m:r>
                      <w:ins w:id="466" w:author="Liu xg" w:date="2021-06-12T20:53:00Z">
                        <w:rPr>
                          <w:rFonts w:ascii="Cambria Math" w:hAnsi="Cambria Math" w:hint="eastAsia"/>
                        </w:rPr>
                        <m:t>t</m:t>
                      </w:ins>
                    </m:r>
                    <m:ctrlPr>
                      <w:ins w:id="467" w:author="Liu xg" w:date="2021-06-12T20:53:00Z">
                        <w:rPr>
                          <w:rFonts w:ascii="Cambria Math" w:hAnsi="Cambria Math" w:hint="eastAsia"/>
                          <w:i/>
                        </w:rPr>
                      </w:ins>
                    </m:ctrlPr>
                  </m:e>
                  <m:sub>
                    <m:r>
                      <w:ins w:id="468"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7D584ED3" w14:textId="77777777" w:rsidR="003F0D33" w:rsidRPr="000C4767" w:rsidRDefault="00133C2A" w:rsidP="001F07C0">
            <w:pPr>
              <w:jc w:val="center"/>
              <w:rPr>
                <w:ins w:id="469" w:author="Liu xg" w:date="2021-06-12T20:53:00Z"/>
                <w:b/>
                <w:bCs/>
                <w:i/>
              </w:rPr>
            </w:pPr>
            <m:oMathPara>
              <m:oMath>
                <m:sSup>
                  <m:sSupPr>
                    <m:ctrlPr>
                      <w:ins w:id="470" w:author="Liu xg" w:date="2021-06-12T20:53:00Z">
                        <w:rPr>
                          <w:rFonts w:ascii="Cambria Math" w:hAnsi="Cambria Math"/>
                          <w:b/>
                          <w:bCs/>
                          <w:i/>
                        </w:rPr>
                      </w:ins>
                    </m:ctrlPr>
                  </m:sSupPr>
                  <m:e>
                    <m:acc>
                      <m:accPr>
                        <m:ctrlPr>
                          <w:ins w:id="471" w:author="Liu xg" w:date="2021-06-12T20:53:00Z">
                            <w:rPr>
                              <w:rFonts w:ascii="Cambria Math" w:hAnsi="Cambria Math"/>
                              <w:b/>
                              <w:bCs/>
                              <w:i/>
                            </w:rPr>
                          </w:ins>
                        </m:ctrlPr>
                      </m:accPr>
                      <m:e>
                        <m:r>
                          <w:ins w:id="472" w:author="Liu xg" w:date="2021-06-12T20:53:00Z">
                            <m:rPr>
                              <m:sty m:val="bi"/>
                            </m:rPr>
                            <w:rPr>
                              <w:rFonts w:ascii="Cambria Math" w:hAnsi="Cambria Math"/>
                            </w:rPr>
                            <m:t>R</m:t>
                          </w:ins>
                        </m:r>
                      </m:e>
                    </m:acc>
                  </m:e>
                  <m:sup>
                    <m:r>
                      <w:ins w:id="473"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3FD50291" w14:textId="77777777" w:rsidR="003F0D33" w:rsidRPr="000C4767" w:rsidRDefault="00133C2A" w:rsidP="001F07C0">
            <w:pPr>
              <w:jc w:val="center"/>
              <w:rPr>
                <w:ins w:id="474" w:author="Liu xg" w:date="2021-06-12T20:53:00Z"/>
                <w:i/>
              </w:rPr>
            </w:pPr>
            <m:oMathPara>
              <m:oMath>
                <m:sSup>
                  <m:sSupPr>
                    <m:ctrlPr>
                      <w:ins w:id="475" w:author="Liu xg" w:date="2021-06-12T20:53:00Z">
                        <w:rPr>
                          <w:rFonts w:ascii="Cambria Math" w:hAnsi="Cambria Math"/>
                          <w:i/>
                        </w:rPr>
                      </w:ins>
                    </m:ctrlPr>
                  </m:sSupPr>
                  <m:e>
                    <m:r>
                      <w:ins w:id="476" w:author="Liu xg" w:date="2021-06-12T20:53:00Z">
                        <w:rPr>
                          <w:rFonts w:ascii="Cambria Math" w:hAnsi="Cambria Math"/>
                        </w:rPr>
                        <m:t>M</m:t>
                      </w:ins>
                    </m:r>
                  </m:e>
                  <m:sup>
                    <m:r>
                      <w:ins w:id="477"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69D04FB6" w14:textId="77777777" w:rsidR="003F0D33" w:rsidRPr="000C4767" w:rsidRDefault="003F0D33" w:rsidP="001F07C0">
            <w:pPr>
              <w:jc w:val="center"/>
              <w:rPr>
                <w:ins w:id="478" w:author="Liu xg" w:date="2021-06-12T20:53:00Z"/>
                <w:i/>
              </w:rPr>
            </w:pPr>
            <m:oMathPara>
              <m:oMath>
                <m:r>
                  <w:ins w:id="479" w:author="Liu xg" w:date="2021-06-12T20:53:00Z">
                    <w:rPr>
                      <w:rFonts w:ascii="Cambria Math" w:hAnsi="Cambria Math"/>
                    </w:rPr>
                    <m:t>τ</m:t>
                  </w:ins>
                </m:r>
              </m:oMath>
            </m:oMathPara>
          </w:p>
        </w:tc>
        <w:tc>
          <w:tcPr>
            <w:tcW w:w="428" w:type="dxa"/>
            <w:tcBorders>
              <w:left w:val="nil"/>
              <w:bottom w:val="single" w:sz="8" w:space="0" w:color="auto"/>
              <w:right w:val="nil"/>
            </w:tcBorders>
          </w:tcPr>
          <w:p w14:paraId="778EED8D" w14:textId="77777777" w:rsidR="003F0D33" w:rsidRPr="000C4767" w:rsidRDefault="00133C2A" w:rsidP="001F07C0">
            <w:pPr>
              <w:jc w:val="center"/>
              <w:rPr>
                <w:ins w:id="480" w:author="Liu xg" w:date="2021-06-12T20:53:00Z"/>
                <w:i/>
              </w:rPr>
            </w:pPr>
            <m:oMathPara>
              <m:oMath>
                <m:sSub>
                  <m:sSubPr>
                    <m:ctrlPr>
                      <w:ins w:id="481" w:author="Liu xg" w:date="2021-06-12T20:53:00Z">
                        <w:rPr>
                          <w:rFonts w:ascii="Cambria Math" w:hAnsi="Cambria Math"/>
                          <w:i/>
                        </w:rPr>
                      </w:ins>
                    </m:ctrlPr>
                  </m:sSubPr>
                  <m:e>
                    <m:r>
                      <w:ins w:id="482" w:author="Liu xg" w:date="2021-06-12T20:53:00Z">
                        <w:rPr>
                          <w:rFonts w:ascii="Cambria Math" w:hAnsi="Cambria Math"/>
                        </w:rPr>
                        <m:t>r</m:t>
                      </w:ins>
                    </m:r>
                  </m:e>
                  <m:sub>
                    <m:r>
                      <w:ins w:id="483"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413C44C4" w14:textId="77777777" w:rsidR="003F0D33" w:rsidRPr="000C4767" w:rsidRDefault="00133C2A" w:rsidP="001F07C0">
            <w:pPr>
              <w:jc w:val="center"/>
              <w:rPr>
                <w:ins w:id="484" w:author="Liu xg" w:date="2021-06-12T20:53:00Z"/>
                <w:i/>
              </w:rPr>
            </w:pPr>
            <m:oMathPara>
              <m:oMath>
                <m:sSub>
                  <m:sSubPr>
                    <m:ctrlPr>
                      <w:ins w:id="485" w:author="Liu xg" w:date="2021-06-12T20:53:00Z">
                        <w:rPr>
                          <w:rFonts w:ascii="Cambria Math" w:hAnsi="Cambria Math"/>
                          <w:i/>
                        </w:rPr>
                      </w:ins>
                    </m:ctrlPr>
                  </m:sSubPr>
                  <m:e>
                    <m:r>
                      <w:ins w:id="486" w:author="Liu xg" w:date="2021-06-12T20:53:00Z">
                        <w:rPr>
                          <w:rFonts w:ascii="Cambria Math" w:hAnsi="Cambria Math"/>
                        </w:rPr>
                        <m:t>r</m:t>
                      </w:ins>
                    </m:r>
                  </m:e>
                  <m:sub>
                    <m:r>
                      <w:ins w:id="487" w:author="Liu xg" w:date="2021-06-12T20:53:00Z">
                        <w:rPr>
                          <w:rFonts w:ascii="Cambria Math" w:hAnsi="Cambria Math"/>
                        </w:rPr>
                        <m:t>g</m:t>
                      </w:ins>
                    </m:r>
                  </m:sub>
                </m:sSub>
              </m:oMath>
            </m:oMathPara>
          </w:p>
        </w:tc>
      </w:tr>
      <w:tr w:rsidR="003F0D33" w14:paraId="43126D66" w14:textId="77777777" w:rsidTr="001F07C0">
        <w:trPr>
          <w:jc w:val="center"/>
          <w:ins w:id="488" w:author="Liu xg" w:date="2021-06-12T20:53:00Z"/>
        </w:trPr>
        <w:tc>
          <w:tcPr>
            <w:tcW w:w="1255" w:type="dxa"/>
            <w:tcBorders>
              <w:left w:val="nil"/>
              <w:bottom w:val="nil"/>
              <w:right w:val="nil"/>
            </w:tcBorders>
          </w:tcPr>
          <w:p w14:paraId="2F8BDA3D" w14:textId="77777777" w:rsidR="003F0D33" w:rsidRDefault="003F0D33" w:rsidP="001F07C0">
            <w:pPr>
              <w:jc w:val="center"/>
              <w:rPr>
                <w:ins w:id="489" w:author="Liu xg" w:date="2021-06-12T20:53:00Z"/>
              </w:rPr>
            </w:pPr>
            <m:oMathPara>
              <m:oMath>
                <m:r>
                  <w:ins w:id="490" w:author="Liu xg" w:date="2021-06-12T20:53:00Z">
                    <w:rPr>
                      <w:rFonts w:ascii="Cambria Math" w:hAnsi="Cambria Math"/>
                    </w:rPr>
                    <m:t>1~3</m:t>
                  </w:ins>
                </m:r>
              </m:oMath>
            </m:oMathPara>
          </w:p>
        </w:tc>
        <w:tc>
          <w:tcPr>
            <w:tcW w:w="567" w:type="dxa"/>
            <w:vMerge w:val="restart"/>
            <w:tcBorders>
              <w:left w:val="nil"/>
              <w:right w:val="nil"/>
            </w:tcBorders>
          </w:tcPr>
          <w:p w14:paraId="23402D9B" w14:textId="77777777" w:rsidR="003F0D33" w:rsidRDefault="003F0D33" w:rsidP="001F07C0">
            <w:pPr>
              <w:jc w:val="center"/>
              <w:rPr>
                <w:ins w:id="491" w:author="Liu xg" w:date="2021-06-12T20:53:00Z"/>
              </w:rPr>
            </w:pPr>
            <w:ins w:id="492" w:author="Liu xg" w:date="2021-06-12T20:53:00Z">
              <w:r>
                <w:rPr>
                  <w:rFonts w:hint="eastAsia"/>
                </w:rPr>
                <w:t>1</w:t>
              </w:r>
              <w:r>
                <w:t>0</w:t>
              </w:r>
            </w:ins>
          </w:p>
          <w:p w14:paraId="702245CF" w14:textId="77777777" w:rsidR="003F0D33" w:rsidRDefault="003F0D33" w:rsidP="001F07C0">
            <w:pPr>
              <w:jc w:val="center"/>
              <w:rPr>
                <w:ins w:id="493" w:author="Liu xg" w:date="2021-06-12T20:53:00Z"/>
              </w:rPr>
            </w:pPr>
            <w:ins w:id="494" w:author="Liu xg" w:date="2021-06-12T20:53:00Z">
              <w:r>
                <w:t>10</w:t>
              </w:r>
            </w:ins>
          </w:p>
        </w:tc>
        <w:tc>
          <w:tcPr>
            <w:tcW w:w="1096" w:type="dxa"/>
            <w:tcBorders>
              <w:left w:val="nil"/>
              <w:bottom w:val="nil"/>
              <w:right w:val="nil"/>
            </w:tcBorders>
          </w:tcPr>
          <w:p w14:paraId="6DDD005F" w14:textId="23988618" w:rsidR="003F0D33" w:rsidRDefault="00E21F5E" w:rsidP="001F07C0">
            <w:pPr>
              <w:jc w:val="center"/>
              <w:rPr>
                <w:ins w:id="495" w:author="Liu xg" w:date="2021-06-12T20:53:00Z"/>
              </w:rPr>
            </w:pPr>
            <w:ins w:id="496" w:author="Liu xg" w:date="2021-06-15T14:31:00Z">
              <w:r>
                <w:rPr>
                  <w:rFonts w:hint="eastAsia"/>
                </w:rPr>
                <w:t>[</w:t>
              </w:r>
              <w:r>
                <w:t>0, 120]</w:t>
              </w:r>
            </w:ins>
          </w:p>
        </w:tc>
        <w:tc>
          <w:tcPr>
            <w:tcW w:w="236" w:type="dxa"/>
            <w:vMerge w:val="restart"/>
            <w:tcBorders>
              <w:left w:val="nil"/>
              <w:right w:val="nil"/>
            </w:tcBorders>
            <w:vAlign w:val="center"/>
          </w:tcPr>
          <w:p w14:paraId="52642530" w14:textId="77777777" w:rsidR="003F0D33" w:rsidRDefault="003F0D33" w:rsidP="001F07C0">
            <w:pPr>
              <w:jc w:val="center"/>
              <w:rPr>
                <w:ins w:id="497" w:author="Liu xg" w:date="2021-06-12T20:53:00Z"/>
              </w:rPr>
            </w:pPr>
            <w:ins w:id="498" w:author="Liu xg" w:date="2021-06-12T20:53:00Z">
              <w:r>
                <w:rPr>
                  <w:rFonts w:hint="eastAsia"/>
                </w:rPr>
                <w:t>5</w:t>
              </w:r>
            </w:ins>
          </w:p>
        </w:tc>
        <w:tc>
          <w:tcPr>
            <w:tcW w:w="428" w:type="dxa"/>
            <w:vMerge w:val="restart"/>
            <w:tcBorders>
              <w:left w:val="nil"/>
              <w:right w:val="nil"/>
            </w:tcBorders>
            <w:vAlign w:val="center"/>
          </w:tcPr>
          <w:p w14:paraId="66F372D5" w14:textId="77777777" w:rsidR="003F0D33" w:rsidRDefault="003F0D33" w:rsidP="001F07C0">
            <w:pPr>
              <w:jc w:val="center"/>
              <w:rPr>
                <w:ins w:id="499" w:author="Liu xg" w:date="2021-06-12T20:53:00Z"/>
              </w:rPr>
            </w:pPr>
            <w:ins w:id="500" w:author="Liu xg" w:date="2021-06-12T20:53:00Z">
              <w:r>
                <w:rPr>
                  <w:rFonts w:hint="eastAsia"/>
                </w:rPr>
                <w:t>1</w:t>
              </w:r>
              <w:r>
                <w:t>0</w:t>
              </w:r>
            </w:ins>
          </w:p>
        </w:tc>
        <w:tc>
          <w:tcPr>
            <w:tcW w:w="383" w:type="dxa"/>
            <w:vMerge w:val="restart"/>
            <w:tcBorders>
              <w:left w:val="nil"/>
              <w:right w:val="nil"/>
            </w:tcBorders>
            <w:vAlign w:val="center"/>
          </w:tcPr>
          <w:p w14:paraId="248951C3" w14:textId="77777777" w:rsidR="003F0D33" w:rsidRDefault="003F0D33" w:rsidP="001F07C0">
            <w:pPr>
              <w:jc w:val="center"/>
              <w:rPr>
                <w:ins w:id="501" w:author="Liu xg" w:date="2021-06-12T20:53:00Z"/>
              </w:rPr>
            </w:pPr>
            <w:ins w:id="502" w:author="Liu xg" w:date="2021-06-12T20:53:00Z">
              <w:r>
                <w:rPr>
                  <w:rFonts w:hint="eastAsia"/>
                </w:rPr>
                <w:t>5</w:t>
              </w:r>
            </w:ins>
          </w:p>
        </w:tc>
      </w:tr>
      <w:tr w:rsidR="003F0D33" w14:paraId="39EA8772" w14:textId="77777777" w:rsidTr="001F07C0">
        <w:trPr>
          <w:jc w:val="center"/>
          <w:ins w:id="503" w:author="Liu xg" w:date="2021-06-12T20:53:00Z"/>
        </w:trPr>
        <w:tc>
          <w:tcPr>
            <w:tcW w:w="1255" w:type="dxa"/>
            <w:tcBorders>
              <w:top w:val="nil"/>
              <w:left w:val="nil"/>
              <w:right w:val="nil"/>
            </w:tcBorders>
          </w:tcPr>
          <w:p w14:paraId="34FBA770" w14:textId="77777777" w:rsidR="003F0D33" w:rsidRDefault="003F0D33" w:rsidP="001F07C0">
            <w:pPr>
              <w:jc w:val="center"/>
              <w:rPr>
                <w:ins w:id="504" w:author="Liu xg" w:date="2021-06-12T20:53:00Z"/>
              </w:rPr>
            </w:pPr>
            <m:oMathPara>
              <m:oMath>
                <m:r>
                  <w:ins w:id="505" w:author="Liu xg" w:date="2021-06-12T20:53:00Z">
                    <w:rPr>
                      <w:rFonts w:ascii="Cambria Math" w:hAnsi="Cambria Math"/>
                    </w:rPr>
                    <m:t>4~6</m:t>
                  </w:ins>
                </m:r>
              </m:oMath>
            </m:oMathPara>
          </w:p>
        </w:tc>
        <w:tc>
          <w:tcPr>
            <w:tcW w:w="567" w:type="dxa"/>
            <w:vMerge/>
            <w:tcBorders>
              <w:left w:val="nil"/>
              <w:right w:val="nil"/>
            </w:tcBorders>
          </w:tcPr>
          <w:p w14:paraId="3553552C" w14:textId="77777777" w:rsidR="003F0D33" w:rsidRDefault="003F0D33" w:rsidP="001F07C0">
            <w:pPr>
              <w:jc w:val="center"/>
              <w:rPr>
                <w:ins w:id="506" w:author="Liu xg" w:date="2021-06-12T20:53:00Z"/>
              </w:rPr>
            </w:pPr>
          </w:p>
        </w:tc>
        <w:tc>
          <w:tcPr>
            <w:tcW w:w="1096" w:type="dxa"/>
            <w:tcBorders>
              <w:top w:val="nil"/>
              <w:left w:val="nil"/>
              <w:right w:val="nil"/>
            </w:tcBorders>
          </w:tcPr>
          <w:p w14:paraId="58F73886" w14:textId="344E16C1" w:rsidR="003F0D33" w:rsidRDefault="00E21F5E" w:rsidP="001F07C0">
            <w:pPr>
              <w:jc w:val="center"/>
              <w:rPr>
                <w:ins w:id="507" w:author="Liu xg" w:date="2021-06-12T20:53:00Z"/>
              </w:rPr>
            </w:pPr>
            <w:ins w:id="508" w:author="Liu xg" w:date="2021-06-15T14:31:00Z">
              <w:r>
                <w:rPr>
                  <w:rFonts w:hint="eastAsia"/>
                </w:rPr>
                <w:t>[</w:t>
              </w:r>
              <w:r>
                <w:t>-1, -120]</w:t>
              </w:r>
            </w:ins>
          </w:p>
        </w:tc>
        <w:tc>
          <w:tcPr>
            <w:tcW w:w="236" w:type="dxa"/>
            <w:vMerge/>
            <w:tcBorders>
              <w:left w:val="nil"/>
              <w:right w:val="nil"/>
            </w:tcBorders>
          </w:tcPr>
          <w:p w14:paraId="1F4047B8" w14:textId="77777777" w:rsidR="003F0D33" w:rsidRDefault="003F0D33" w:rsidP="001F07C0">
            <w:pPr>
              <w:jc w:val="center"/>
              <w:rPr>
                <w:ins w:id="509" w:author="Liu xg" w:date="2021-06-12T20:53:00Z"/>
              </w:rPr>
            </w:pPr>
          </w:p>
        </w:tc>
        <w:tc>
          <w:tcPr>
            <w:tcW w:w="428" w:type="dxa"/>
            <w:vMerge/>
            <w:tcBorders>
              <w:left w:val="nil"/>
              <w:right w:val="nil"/>
            </w:tcBorders>
          </w:tcPr>
          <w:p w14:paraId="000C2BEC" w14:textId="77777777" w:rsidR="003F0D33" w:rsidRDefault="003F0D33" w:rsidP="001F07C0">
            <w:pPr>
              <w:jc w:val="center"/>
              <w:rPr>
                <w:ins w:id="510" w:author="Liu xg" w:date="2021-06-12T20:53:00Z"/>
              </w:rPr>
            </w:pPr>
          </w:p>
        </w:tc>
        <w:tc>
          <w:tcPr>
            <w:tcW w:w="383" w:type="dxa"/>
            <w:vMerge/>
            <w:tcBorders>
              <w:left w:val="nil"/>
              <w:right w:val="nil"/>
            </w:tcBorders>
          </w:tcPr>
          <w:p w14:paraId="6DFDBA8C" w14:textId="77777777" w:rsidR="003F0D33" w:rsidRDefault="003F0D33" w:rsidP="001F07C0">
            <w:pPr>
              <w:jc w:val="center"/>
              <w:rPr>
                <w:ins w:id="511" w:author="Liu xg" w:date="2021-06-12T20:53:00Z"/>
              </w:rPr>
            </w:pPr>
          </w:p>
        </w:tc>
      </w:tr>
    </w:tbl>
    <w:p w14:paraId="755AE7F8" w14:textId="77777777" w:rsidR="003F0D33" w:rsidRDefault="003F0D33" w:rsidP="003F0D33">
      <w:pPr>
        <w:rPr>
          <w:ins w:id="512" w:author="Liu xg" w:date="2021-06-12T20:53:00Z"/>
        </w:rPr>
      </w:pPr>
    </w:p>
    <w:p w14:paraId="3B8200D7" w14:textId="4DAD09C6" w:rsidR="003F0D33" w:rsidRDefault="003F0D33" w:rsidP="003F0D33">
      <w:pPr>
        <w:jc w:val="center"/>
        <w:rPr>
          <w:ins w:id="513" w:author="Liu xg" w:date="2021-06-12T20:53:00Z"/>
        </w:rPr>
      </w:pPr>
      <w:ins w:id="514" w:author="Liu xg" w:date="2021-06-12T20:53:00Z">
        <w:r>
          <w:rPr>
            <w:rFonts w:hint="eastAsia"/>
          </w:rPr>
          <w:t>表</w:t>
        </w:r>
      </w:ins>
      <w:ins w:id="515" w:author="Liu xg" w:date="2021-06-15T13:55:00Z">
        <w:r w:rsidR="0040105C">
          <w:t>4</w:t>
        </w:r>
      </w:ins>
      <w:ins w:id="516" w:author="Liu xg" w:date="2021-06-12T20:53:00Z">
        <w:r>
          <w:t xml:space="preserve">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3F0D33" w14:paraId="1CA358D1" w14:textId="77777777" w:rsidTr="001F07C0">
        <w:trPr>
          <w:jc w:val="center"/>
          <w:ins w:id="517" w:author="Liu xg" w:date="2021-06-12T20:53:00Z"/>
        </w:trPr>
        <w:tc>
          <w:tcPr>
            <w:tcW w:w="1255" w:type="dxa"/>
            <w:tcBorders>
              <w:left w:val="nil"/>
              <w:bottom w:val="single" w:sz="8" w:space="0" w:color="auto"/>
              <w:right w:val="nil"/>
            </w:tcBorders>
          </w:tcPr>
          <w:p w14:paraId="056719BE" w14:textId="77777777" w:rsidR="003F0D33" w:rsidRPr="00E6710D" w:rsidRDefault="003F0D33" w:rsidP="001F07C0">
            <w:pPr>
              <w:jc w:val="center"/>
              <w:rPr>
                <w:ins w:id="518" w:author="Liu xg" w:date="2021-06-12T20:53:00Z"/>
                <w:i/>
              </w:rPr>
            </w:pPr>
            <m:oMathPara>
              <m:oMath>
                <m:r>
                  <w:ins w:id="519" w:author="Liu xg" w:date="2021-06-12T20:53:00Z">
                    <w:rPr>
                      <w:rFonts w:ascii="Cambria Math" w:hAnsi="Cambria Math"/>
                    </w:rPr>
                    <m:t>A</m:t>
                  </w:ins>
                </m:r>
                <m:r>
                  <w:ins w:id="520" w:author="Liu xg" w:date="2021-06-12T20:53:00Z">
                    <w:rPr>
                      <w:rFonts w:ascii="Cambria Math" w:hAnsi="Cambria Math" w:hint="eastAsia"/>
                    </w:rPr>
                    <m:t>gen</m:t>
                  </w:ins>
                </m:r>
                <m:sSub>
                  <m:sSubPr>
                    <m:ctrlPr>
                      <w:ins w:id="521" w:author="Liu xg" w:date="2021-06-12T20:53:00Z">
                        <w:rPr>
                          <w:rFonts w:ascii="Cambria Math" w:hAnsi="Cambria Math"/>
                          <w:i/>
                        </w:rPr>
                      </w:ins>
                    </m:ctrlPr>
                  </m:sSubPr>
                  <m:e>
                    <m:r>
                      <w:ins w:id="522" w:author="Liu xg" w:date="2021-06-12T20:53:00Z">
                        <w:rPr>
                          <w:rFonts w:ascii="Cambria Math" w:hAnsi="Cambria Math" w:hint="eastAsia"/>
                        </w:rPr>
                        <m:t>t</m:t>
                      </w:ins>
                    </m:r>
                    <m:ctrlPr>
                      <w:ins w:id="523" w:author="Liu xg" w:date="2021-06-12T20:53:00Z">
                        <w:rPr>
                          <w:rFonts w:ascii="Cambria Math" w:hAnsi="Cambria Math" w:hint="eastAsia"/>
                          <w:i/>
                        </w:rPr>
                      </w:ins>
                    </m:ctrlPr>
                  </m:e>
                  <m:sub>
                    <m:r>
                      <w:ins w:id="524"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5F533522" w14:textId="77777777" w:rsidR="003F0D33" w:rsidRPr="000C4767" w:rsidRDefault="00133C2A" w:rsidP="001F07C0">
            <w:pPr>
              <w:jc w:val="center"/>
              <w:rPr>
                <w:ins w:id="525" w:author="Liu xg" w:date="2021-06-12T20:53:00Z"/>
                <w:b/>
                <w:bCs/>
                <w:i/>
              </w:rPr>
            </w:pPr>
            <m:oMathPara>
              <m:oMath>
                <m:sSup>
                  <m:sSupPr>
                    <m:ctrlPr>
                      <w:ins w:id="526" w:author="Liu xg" w:date="2021-06-12T20:53:00Z">
                        <w:rPr>
                          <w:rFonts w:ascii="Cambria Math" w:hAnsi="Cambria Math"/>
                          <w:b/>
                          <w:bCs/>
                          <w:i/>
                        </w:rPr>
                      </w:ins>
                    </m:ctrlPr>
                  </m:sSupPr>
                  <m:e>
                    <m:acc>
                      <m:accPr>
                        <m:ctrlPr>
                          <w:ins w:id="527" w:author="Liu xg" w:date="2021-06-12T20:53:00Z">
                            <w:rPr>
                              <w:rFonts w:ascii="Cambria Math" w:hAnsi="Cambria Math"/>
                              <w:b/>
                              <w:bCs/>
                              <w:i/>
                            </w:rPr>
                          </w:ins>
                        </m:ctrlPr>
                      </m:accPr>
                      <m:e>
                        <m:r>
                          <w:ins w:id="528" w:author="Liu xg" w:date="2021-06-12T20:53:00Z">
                            <m:rPr>
                              <m:sty m:val="bi"/>
                            </m:rPr>
                            <w:rPr>
                              <w:rFonts w:ascii="Cambria Math" w:hAnsi="Cambria Math"/>
                            </w:rPr>
                            <m:t>R</m:t>
                          </w:ins>
                        </m:r>
                      </m:e>
                    </m:acc>
                  </m:e>
                  <m:sup>
                    <m:r>
                      <w:ins w:id="529"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162A5283" w14:textId="77777777" w:rsidR="003F0D33" w:rsidRPr="000C4767" w:rsidRDefault="00133C2A" w:rsidP="001F07C0">
            <w:pPr>
              <w:jc w:val="center"/>
              <w:rPr>
                <w:ins w:id="530" w:author="Liu xg" w:date="2021-06-12T20:53:00Z"/>
                <w:i/>
              </w:rPr>
            </w:pPr>
            <m:oMathPara>
              <m:oMath>
                <m:sSup>
                  <m:sSupPr>
                    <m:ctrlPr>
                      <w:ins w:id="531" w:author="Liu xg" w:date="2021-06-12T20:53:00Z">
                        <w:rPr>
                          <w:rFonts w:ascii="Cambria Math" w:hAnsi="Cambria Math"/>
                          <w:i/>
                        </w:rPr>
                      </w:ins>
                    </m:ctrlPr>
                  </m:sSupPr>
                  <m:e>
                    <m:r>
                      <w:ins w:id="532" w:author="Liu xg" w:date="2021-06-12T20:53:00Z">
                        <w:rPr>
                          <w:rFonts w:ascii="Cambria Math" w:hAnsi="Cambria Math"/>
                        </w:rPr>
                        <m:t>M</m:t>
                      </w:ins>
                    </m:r>
                  </m:e>
                  <m:sup>
                    <m:r>
                      <w:ins w:id="533" w:author="Liu xg" w:date="2021-06-12T20:53:00Z">
                        <w:rPr>
                          <w:rFonts w:ascii="Cambria Math" w:hAnsi="Cambria Math"/>
                        </w:rPr>
                        <m:t>i</m:t>
                      </w:ins>
                    </m:r>
                  </m:sup>
                </m:sSup>
              </m:oMath>
            </m:oMathPara>
          </w:p>
        </w:tc>
        <w:tc>
          <w:tcPr>
            <w:tcW w:w="238" w:type="dxa"/>
            <w:tcBorders>
              <w:left w:val="nil"/>
              <w:bottom w:val="single" w:sz="8" w:space="0" w:color="auto"/>
              <w:right w:val="nil"/>
            </w:tcBorders>
          </w:tcPr>
          <w:p w14:paraId="70AC3A69" w14:textId="77777777" w:rsidR="003F0D33" w:rsidRPr="000C4767" w:rsidRDefault="003F0D33" w:rsidP="001F07C0">
            <w:pPr>
              <w:jc w:val="center"/>
              <w:rPr>
                <w:ins w:id="534" w:author="Liu xg" w:date="2021-06-12T20:53:00Z"/>
                <w:i/>
              </w:rPr>
            </w:pPr>
            <m:oMathPara>
              <m:oMath>
                <m:r>
                  <w:ins w:id="535" w:author="Liu xg" w:date="2021-06-12T20:53:00Z">
                    <w:rPr>
                      <w:rFonts w:ascii="Cambria Math" w:hAnsi="Cambria Math"/>
                    </w:rPr>
                    <m:t>τ</m:t>
                  </w:ins>
                </m:r>
              </m:oMath>
            </m:oMathPara>
          </w:p>
        </w:tc>
        <w:tc>
          <w:tcPr>
            <w:tcW w:w="426" w:type="dxa"/>
            <w:tcBorders>
              <w:left w:val="nil"/>
              <w:bottom w:val="single" w:sz="8" w:space="0" w:color="auto"/>
              <w:right w:val="nil"/>
            </w:tcBorders>
          </w:tcPr>
          <w:p w14:paraId="1A49D1A5" w14:textId="77777777" w:rsidR="003F0D33" w:rsidRPr="000C4767" w:rsidRDefault="00133C2A" w:rsidP="001F07C0">
            <w:pPr>
              <w:jc w:val="center"/>
              <w:rPr>
                <w:ins w:id="536" w:author="Liu xg" w:date="2021-06-12T20:53:00Z"/>
                <w:i/>
              </w:rPr>
            </w:pPr>
            <m:oMathPara>
              <m:oMath>
                <m:sSub>
                  <m:sSubPr>
                    <m:ctrlPr>
                      <w:ins w:id="537" w:author="Liu xg" w:date="2021-06-12T20:53:00Z">
                        <w:rPr>
                          <w:rFonts w:ascii="Cambria Math" w:hAnsi="Cambria Math"/>
                          <w:i/>
                        </w:rPr>
                      </w:ins>
                    </m:ctrlPr>
                  </m:sSubPr>
                  <m:e>
                    <m:r>
                      <w:ins w:id="538" w:author="Liu xg" w:date="2021-06-12T20:53:00Z">
                        <w:rPr>
                          <w:rFonts w:ascii="Cambria Math" w:hAnsi="Cambria Math"/>
                        </w:rPr>
                        <m:t>r</m:t>
                      </w:ins>
                    </m:r>
                  </m:e>
                  <m:sub>
                    <m:r>
                      <w:ins w:id="539"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1CFC7864" w14:textId="77777777" w:rsidR="003F0D33" w:rsidRPr="000C4767" w:rsidRDefault="00133C2A" w:rsidP="001F07C0">
            <w:pPr>
              <w:jc w:val="center"/>
              <w:rPr>
                <w:ins w:id="540" w:author="Liu xg" w:date="2021-06-12T20:53:00Z"/>
                <w:i/>
              </w:rPr>
            </w:pPr>
            <m:oMathPara>
              <m:oMath>
                <m:sSub>
                  <m:sSubPr>
                    <m:ctrlPr>
                      <w:ins w:id="541" w:author="Liu xg" w:date="2021-06-12T20:53:00Z">
                        <w:rPr>
                          <w:rFonts w:ascii="Cambria Math" w:hAnsi="Cambria Math"/>
                          <w:i/>
                        </w:rPr>
                      </w:ins>
                    </m:ctrlPr>
                  </m:sSubPr>
                  <m:e>
                    <m:r>
                      <w:ins w:id="542" w:author="Liu xg" w:date="2021-06-12T20:53:00Z">
                        <w:rPr>
                          <w:rFonts w:ascii="Cambria Math" w:hAnsi="Cambria Math"/>
                        </w:rPr>
                        <m:t>r</m:t>
                      </w:ins>
                    </m:r>
                  </m:e>
                  <m:sub>
                    <m:r>
                      <w:ins w:id="543" w:author="Liu xg" w:date="2021-06-12T20:53:00Z">
                        <w:rPr>
                          <w:rFonts w:ascii="Cambria Math" w:hAnsi="Cambria Math"/>
                        </w:rPr>
                        <m:t>g</m:t>
                      </w:ins>
                    </m:r>
                  </m:sub>
                </m:sSub>
              </m:oMath>
            </m:oMathPara>
          </w:p>
        </w:tc>
      </w:tr>
      <w:tr w:rsidR="003F0D33" w14:paraId="0A63F8DA" w14:textId="77777777" w:rsidTr="001F07C0">
        <w:trPr>
          <w:jc w:val="center"/>
          <w:ins w:id="544" w:author="Liu xg" w:date="2021-06-12T20:53:00Z"/>
        </w:trPr>
        <w:tc>
          <w:tcPr>
            <w:tcW w:w="1255" w:type="dxa"/>
            <w:tcBorders>
              <w:left w:val="nil"/>
              <w:bottom w:val="nil"/>
              <w:right w:val="nil"/>
            </w:tcBorders>
          </w:tcPr>
          <w:p w14:paraId="4192FE27" w14:textId="77777777" w:rsidR="003F0D33" w:rsidRDefault="003F0D33" w:rsidP="001F07C0">
            <w:pPr>
              <w:jc w:val="center"/>
              <w:rPr>
                <w:ins w:id="545" w:author="Liu xg" w:date="2021-06-12T20:53:00Z"/>
              </w:rPr>
            </w:pPr>
            <m:oMathPara>
              <m:oMath>
                <m:r>
                  <w:ins w:id="546" w:author="Liu xg" w:date="2021-06-12T20:53:00Z">
                    <w:rPr>
                      <w:rFonts w:ascii="Cambria Math" w:hAnsi="Cambria Math"/>
                    </w:rPr>
                    <m:t>1~3</m:t>
                  </w:ins>
                </m:r>
              </m:oMath>
            </m:oMathPara>
          </w:p>
        </w:tc>
        <w:tc>
          <w:tcPr>
            <w:tcW w:w="567" w:type="dxa"/>
            <w:tcBorders>
              <w:left w:val="nil"/>
              <w:bottom w:val="nil"/>
              <w:right w:val="nil"/>
            </w:tcBorders>
          </w:tcPr>
          <w:p w14:paraId="3F2CE8CC" w14:textId="77777777" w:rsidR="003F0D33" w:rsidRDefault="003F0D33" w:rsidP="001F07C0">
            <w:pPr>
              <w:jc w:val="center"/>
              <w:rPr>
                <w:ins w:id="547" w:author="Liu xg" w:date="2021-06-12T20:53:00Z"/>
              </w:rPr>
            </w:pPr>
            <w:ins w:id="548" w:author="Liu xg" w:date="2021-06-12T20:53:00Z">
              <w:r>
                <w:t>80</w:t>
              </w:r>
            </w:ins>
          </w:p>
        </w:tc>
        <w:tc>
          <w:tcPr>
            <w:tcW w:w="1096" w:type="dxa"/>
            <w:tcBorders>
              <w:left w:val="nil"/>
              <w:bottom w:val="nil"/>
              <w:right w:val="nil"/>
            </w:tcBorders>
          </w:tcPr>
          <w:p w14:paraId="38EBB0A7" w14:textId="186BE8F0" w:rsidR="003F0D33" w:rsidRDefault="00E21F5E" w:rsidP="001F07C0">
            <w:pPr>
              <w:jc w:val="center"/>
              <w:rPr>
                <w:ins w:id="549" w:author="Liu xg" w:date="2021-06-12T20:53:00Z"/>
              </w:rPr>
            </w:pPr>
            <w:ins w:id="550" w:author="Liu xg" w:date="2021-06-15T14:31:00Z">
              <w:r>
                <w:rPr>
                  <w:rFonts w:hint="eastAsia"/>
                </w:rPr>
                <w:t>[</w:t>
              </w:r>
              <w:r>
                <w:t>0, 120]</w:t>
              </w:r>
            </w:ins>
          </w:p>
        </w:tc>
        <w:tc>
          <w:tcPr>
            <w:tcW w:w="238" w:type="dxa"/>
            <w:vMerge w:val="restart"/>
            <w:tcBorders>
              <w:left w:val="nil"/>
              <w:right w:val="nil"/>
            </w:tcBorders>
            <w:vAlign w:val="center"/>
          </w:tcPr>
          <w:p w14:paraId="44E4C8A4" w14:textId="77777777" w:rsidR="003F0D33" w:rsidRDefault="003F0D33" w:rsidP="001F07C0">
            <w:pPr>
              <w:jc w:val="center"/>
              <w:rPr>
                <w:ins w:id="551" w:author="Liu xg" w:date="2021-06-12T20:53:00Z"/>
              </w:rPr>
            </w:pPr>
            <w:ins w:id="552" w:author="Liu xg" w:date="2021-06-12T20:53:00Z">
              <w:r>
                <w:rPr>
                  <w:rFonts w:hint="eastAsia"/>
                </w:rPr>
                <w:t>5</w:t>
              </w:r>
            </w:ins>
          </w:p>
        </w:tc>
        <w:tc>
          <w:tcPr>
            <w:tcW w:w="426" w:type="dxa"/>
            <w:vMerge w:val="restart"/>
            <w:tcBorders>
              <w:left w:val="nil"/>
              <w:right w:val="nil"/>
            </w:tcBorders>
            <w:vAlign w:val="center"/>
          </w:tcPr>
          <w:p w14:paraId="17F20A7B" w14:textId="77777777" w:rsidR="003F0D33" w:rsidRDefault="003F0D33" w:rsidP="001F07C0">
            <w:pPr>
              <w:jc w:val="center"/>
              <w:rPr>
                <w:ins w:id="553" w:author="Liu xg" w:date="2021-06-12T20:53:00Z"/>
              </w:rPr>
            </w:pPr>
            <w:ins w:id="554" w:author="Liu xg" w:date="2021-06-12T20:53:00Z">
              <w:r>
                <w:rPr>
                  <w:rFonts w:hint="eastAsia"/>
                </w:rPr>
                <w:t>1</w:t>
              </w:r>
              <w:r>
                <w:t>0</w:t>
              </w:r>
            </w:ins>
          </w:p>
        </w:tc>
        <w:tc>
          <w:tcPr>
            <w:tcW w:w="383" w:type="dxa"/>
            <w:vMerge w:val="restart"/>
            <w:tcBorders>
              <w:left w:val="nil"/>
              <w:right w:val="nil"/>
            </w:tcBorders>
            <w:vAlign w:val="center"/>
          </w:tcPr>
          <w:p w14:paraId="3B88CE6D" w14:textId="77777777" w:rsidR="003F0D33" w:rsidRDefault="003F0D33" w:rsidP="001F07C0">
            <w:pPr>
              <w:jc w:val="center"/>
              <w:rPr>
                <w:ins w:id="555" w:author="Liu xg" w:date="2021-06-12T20:53:00Z"/>
              </w:rPr>
            </w:pPr>
            <w:ins w:id="556" w:author="Liu xg" w:date="2021-06-12T20:53:00Z">
              <w:r>
                <w:rPr>
                  <w:rFonts w:hint="eastAsia"/>
                </w:rPr>
                <w:t>5</w:t>
              </w:r>
            </w:ins>
          </w:p>
        </w:tc>
      </w:tr>
      <w:tr w:rsidR="003F0D33" w14:paraId="7788B482" w14:textId="77777777" w:rsidTr="001F07C0">
        <w:trPr>
          <w:jc w:val="center"/>
          <w:ins w:id="557" w:author="Liu xg" w:date="2021-06-12T20:53:00Z"/>
        </w:trPr>
        <w:tc>
          <w:tcPr>
            <w:tcW w:w="1255" w:type="dxa"/>
            <w:tcBorders>
              <w:top w:val="nil"/>
              <w:left w:val="nil"/>
              <w:right w:val="nil"/>
            </w:tcBorders>
          </w:tcPr>
          <w:p w14:paraId="384E8116" w14:textId="77777777" w:rsidR="003F0D33" w:rsidRDefault="003F0D33" w:rsidP="001F07C0">
            <w:pPr>
              <w:jc w:val="center"/>
              <w:rPr>
                <w:ins w:id="558" w:author="Liu xg" w:date="2021-06-12T20:53:00Z"/>
              </w:rPr>
            </w:pPr>
            <m:oMathPara>
              <m:oMath>
                <m:r>
                  <w:ins w:id="559" w:author="Liu xg" w:date="2021-06-12T20:53:00Z">
                    <w:rPr>
                      <w:rFonts w:ascii="Cambria Math" w:hAnsi="Cambria Math"/>
                    </w:rPr>
                    <m:t>4~6</m:t>
                  </w:ins>
                </m:r>
              </m:oMath>
            </m:oMathPara>
          </w:p>
        </w:tc>
        <w:tc>
          <w:tcPr>
            <w:tcW w:w="567" w:type="dxa"/>
            <w:tcBorders>
              <w:top w:val="nil"/>
              <w:left w:val="nil"/>
              <w:right w:val="nil"/>
            </w:tcBorders>
          </w:tcPr>
          <w:p w14:paraId="36BB042E" w14:textId="77777777" w:rsidR="003F0D33" w:rsidRDefault="003F0D33" w:rsidP="001F07C0">
            <w:pPr>
              <w:jc w:val="center"/>
              <w:rPr>
                <w:ins w:id="560" w:author="Liu xg" w:date="2021-06-12T20:53:00Z"/>
              </w:rPr>
            </w:pPr>
            <w:ins w:id="561" w:author="Liu xg" w:date="2021-06-12T20:53:00Z">
              <w:r>
                <w:t>80</w:t>
              </w:r>
            </w:ins>
          </w:p>
        </w:tc>
        <w:tc>
          <w:tcPr>
            <w:tcW w:w="1096" w:type="dxa"/>
            <w:tcBorders>
              <w:top w:val="nil"/>
              <w:left w:val="nil"/>
              <w:right w:val="nil"/>
            </w:tcBorders>
          </w:tcPr>
          <w:p w14:paraId="3F9C34B9" w14:textId="1506409F" w:rsidR="003F0D33" w:rsidRDefault="00E21F5E" w:rsidP="001F07C0">
            <w:pPr>
              <w:jc w:val="center"/>
              <w:rPr>
                <w:ins w:id="562" w:author="Liu xg" w:date="2021-06-12T20:53:00Z"/>
              </w:rPr>
            </w:pPr>
            <w:ins w:id="563" w:author="Liu xg" w:date="2021-06-15T14:31:00Z">
              <w:r>
                <w:rPr>
                  <w:rFonts w:hint="eastAsia"/>
                </w:rPr>
                <w:t>[</w:t>
              </w:r>
              <w:r>
                <w:t>-1, -120]</w:t>
              </w:r>
            </w:ins>
          </w:p>
        </w:tc>
        <w:tc>
          <w:tcPr>
            <w:tcW w:w="238" w:type="dxa"/>
            <w:vMerge/>
            <w:tcBorders>
              <w:left w:val="nil"/>
              <w:right w:val="nil"/>
            </w:tcBorders>
          </w:tcPr>
          <w:p w14:paraId="669F7924" w14:textId="77777777" w:rsidR="003F0D33" w:rsidRDefault="003F0D33" w:rsidP="001F07C0">
            <w:pPr>
              <w:jc w:val="center"/>
              <w:rPr>
                <w:ins w:id="564" w:author="Liu xg" w:date="2021-06-12T20:53:00Z"/>
              </w:rPr>
            </w:pPr>
          </w:p>
        </w:tc>
        <w:tc>
          <w:tcPr>
            <w:tcW w:w="426" w:type="dxa"/>
            <w:vMerge/>
            <w:tcBorders>
              <w:left w:val="nil"/>
              <w:right w:val="nil"/>
            </w:tcBorders>
          </w:tcPr>
          <w:p w14:paraId="0EF7556A" w14:textId="77777777" w:rsidR="003F0D33" w:rsidRDefault="003F0D33" w:rsidP="001F07C0">
            <w:pPr>
              <w:jc w:val="center"/>
              <w:rPr>
                <w:ins w:id="565" w:author="Liu xg" w:date="2021-06-12T20:53:00Z"/>
              </w:rPr>
            </w:pPr>
          </w:p>
        </w:tc>
        <w:tc>
          <w:tcPr>
            <w:tcW w:w="383" w:type="dxa"/>
            <w:vMerge/>
            <w:tcBorders>
              <w:left w:val="nil"/>
              <w:right w:val="nil"/>
            </w:tcBorders>
          </w:tcPr>
          <w:p w14:paraId="4194763C" w14:textId="77777777" w:rsidR="003F0D33" w:rsidRDefault="003F0D33" w:rsidP="001F07C0">
            <w:pPr>
              <w:jc w:val="center"/>
              <w:rPr>
                <w:ins w:id="566" w:author="Liu xg" w:date="2021-06-12T20:53:00Z"/>
              </w:rPr>
            </w:pPr>
          </w:p>
        </w:tc>
      </w:tr>
    </w:tbl>
    <w:p w14:paraId="5281E1D3" w14:textId="329E9362" w:rsidR="003F0D33" w:rsidRDefault="008028A2" w:rsidP="003F0D33">
      <w:pPr>
        <w:rPr>
          <w:ins w:id="567" w:author="Liu xg" w:date="2021-06-12T20:53:00Z"/>
        </w:rPr>
      </w:pPr>
      <w:ins w:id="568" w:author="Liu xg" w:date="2021-06-14T20:59:00Z">
        <w:r>
          <w:rPr>
            <w:rFonts w:hint="eastAsia"/>
          </w:rPr>
          <w:t>使用</w:t>
        </w:r>
      </w:ins>
      <w:ins w:id="569" w:author="Liu xg" w:date="2021-06-12T20:53:00Z">
        <w:r w:rsidR="003F0D33">
          <w:rPr>
            <w:rFonts w:hint="eastAsia"/>
          </w:rPr>
          <w:t>决策任务中</w:t>
        </w:r>
      </w:ins>
      <w:ins w:id="570" w:author="Liu xg" w:date="2021-06-13T13:34:00Z">
        <w:r w:rsidR="00D437E7">
          <w:rPr>
            <w:rFonts w:hint="eastAsia"/>
          </w:rPr>
          <w:t>每个</w:t>
        </w:r>
        <w:r w:rsidR="00D437E7">
          <w:rPr>
            <w:rFonts w:hint="eastAsia"/>
          </w:rPr>
          <w:t>episode</w:t>
        </w:r>
        <w:r w:rsidR="00D437E7">
          <w:rPr>
            <w:rFonts w:hint="eastAsia"/>
          </w:rPr>
          <w:t>总收益</w:t>
        </w:r>
      </w:ins>
      <w:ins w:id="571" w:author="Liu xg" w:date="2021-06-12T20:53:00Z">
        <w:r w:rsidR="003F0D33">
          <w:rPr>
            <w:rFonts w:hint="eastAsia"/>
          </w:rPr>
          <w:t>评价了</w:t>
        </w:r>
      </w:ins>
      <w:ins w:id="572" w:author="Liu xg" w:date="2021-06-14T20:59:00Z">
        <w:r>
          <w:rPr>
            <w:rFonts w:hint="eastAsia"/>
          </w:rPr>
          <w:t>不同团体形成</w:t>
        </w:r>
      </w:ins>
      <w:ins w:id="573" w:author="Liu xg" w:date="2021-06-12T20:53:00Z">
        <w:r w:rsidR="003F0D33">
          <w:rPr>
            <w:rFonts w:hint="eastAsia"/>
          </w:rPr>
          <w:t>合作的优劣程度，在图</w:t>
        </w:r>
        <w:r w:rsidR="003F0D33">
          <w:rPr>
            <w:rFonts w:hint="eastAsia"/>
          </w:rPr>
          <w:t>2</w:t>
        </w:r>
        <w:r w:rsidR="003F0D33">
          <w:rPr>
            <w:rFonts w:hint="eastAsia"/>
          </w:rPr>
          <w:t>中展示了不同团体的</w:t>
        </w:r>
      </w:ins>
      <w:ins w:id="574" w:author="Liu xg" w:date="2021-06-13T13:34:00Z">
        <w:r w:rsidR="00D437E7">
          <w:rPr>
            <w:rFonts w:hint="eastAsia"/>
          </w:rPr>
          <w:t>收益情况</w:t>
        </w:r>
      </w:ins>
      <w:ins w:id="575" w:author="Liu xg" w:date="2021-06-12T20:53:00Z">
        <w:r w:rsidR="003F0D33">
          <w:rPr>
            <w:rFonts w:hint="eastAsia"/>
          </w:rPr>
          <w:t>，我们还使用个体在环境中随机动作的结果作为基线进行了对比。图</w:t>
        </w:r>
        <w:r w:rsidR="003F0D33">
          <w:rPr>
            <w:rFonts w:hint="eastAsia"/>
          </w:rPr>
          <w:t>2</w:t>
        </w:r>
        <w:r w:rsidR="003F0D33">
          <w:rPr>
            <w:rFonts w:hint="eastAsia"/>
          </w:rPr>
          <w:t>中的结果可以看出，存在差异的团体</w:t>
        </w:r>
        <w:r w:rsidR="003F0D33">
          <w:rPr>
            <w:rFonts w:hint="eastAsia"/>
          </w:rPr>
          <w:t>(</w:t>
        </w:r>
        <w:r w:rsidR="003F0D33">
          <w:t>H</w:t>
        </w:r>
        <w:r w:rsidR="003F0D33">
          <w:rPr>
            <w:rFonts w:hint="eastAsia"/>
          </w:rPr>
          <w:t>e</w:t>
        </w:r>
        <w:r w:rsidR="003F0D33">
          <w:t>terogeneous)</w:t>
        </w:r>
        <w:r w:rsidR="003F0D33">
          <w:rPr>
            <w:rFonts w:hint="eastAsia"/>
          </w:rPr>
          <w:t>执行相同的</w:t>
        </w:r>
        <w:r w:rsidR="003F0D33">
          <w:rPr>
            <w:rFonts w:hint="eastAsia"/>
          </w:rPr>
          <w:t>episode</w:t>
        </w:r>
      </w:ins>
      <w:ins w:id="576" w:author="Liu xg" w:date="2021-06-15T10:30:00Z">
        <w:r w:rsidR="00360523">
          <w:rPr>
            <w:rFonts w:hint="eastAsia"/>
          </w:rPr>
          <w:t>，</w:t>
        </w:r>
        <w:r w:rsidR="00360523">
          <w:rPr>
            <w:rFonts w:hint="eastAsia"/>
          </w:rPr>
          <w:t>集体收益</w:t>
        </w:r>
      </w:ins>
      <w:ins w:id="577" w:author="Liu xg" w:date="2021-06-12T20:53:00Z">
        <w:r w:rsidR="003F0D33">
          <w:rPr>
            <w:rFonts w:hint="eastAsia"/>
          </w:rPr>
          <w:t>可以</w:t>
        </w:r>
      </w:ins>
      <w:ins w:id="578" w:author="Liu xg" w:date="2021-06-15T10:29:00Z">
        <w:r w:rsidR="00360523">
          <w:rPr>
            <w:rFonts w:hint="eastAsia"/>
          </w:rPr>
          <w:t>达到</w:t>
        </w:r>
        <w:r w:rsidR="00360523">
          <w:rPr>
            <w:rFonts w:hint="eastAsia"/>
          </w:rPr>
          <w:t>2</w:t>
        </w:r>
        <w:r w:rsidR="00360523">
          <w:t>500</w:t>
        </w:r>
      </w:ins>
      <w:ins w:id="579" w:author="Liu xg" w:date="2021-06-15T10:31:00Z">
        <w:r w:rsidR="00360523">
          <w:rPr>
            <w:rFonts w:hint="eastAsia"/>
          </w:rPr>
          <w:t>点</w:t>
        </w:r>
      </w:ins>
      <w:ins w:id="580" w:author="Liu xg" w:date="2021-06-12T20:53:00Z">
        <w:r w:rsidR="003F0D33">
          <w:rPr>
            <w:rFonts w:hint="eastAsia"/>
          </w:rPr>
          <w:t>，说明存在差异的团体通过合作实现了环境资源的稳定增长，同时提高了集体收益。而对于个体目标收益均较小的团体</w:t>
        </w:r>
        <w:r w:rsidR="003F0D33">
          <w:rPr>
            <w:rFonts w:hint="eastAsia"/>
          </w:rPr>
          <w:t>(</w:t>
        </w:r>
        <w:r w:rsidR="003F0D33">
          <w:t>H</w:t>
        </w:r>
        <w:r w:rsidR="003F0D33">
          <w:rPr>
            <w:rFonts w:hint="eastAsia"/>
          </w:rPr>
          <w:t>omo</w:t>
        </w:r>
        <w:r w:rsidR="003F0D33">
          <w:t>geneous Low)</w:t>
        </w:r>
        <w:r w:rsidR="003F0D33">
          <w:rPr>
            <w:rFonts w:hint="eastAsia"/>
          </w:rPr>
          <w:t>，他们得到的团体收益甚至低于基线结果吗，这是由于低的目标收益使他们很快达到自身满足，而减少了探索和合作的趋势。当个体目标收益均较大时</w:t>
        </w:r>
        <w:r w:rsidR="003F0D33">
          <w:rPr>
            <w:rFonts w:hint="eastAsia"/>
          </w:rPr>
          <w:t>(</w:t>
        </w:r>
        <w:r w:rsidR="003F0D33">
          <w:t>H</w:t>
        </w:r>
        <w:r w:rsidR="003F0D33">
          <w:rPr>
            <w:rFonts w:hint="eastAsia"/>
          </w:rPr>
          <w:t>omo</w:t>
        </w:r>
        <w:r w:rsidR="003F0D33">
          <w:t>geneous High)</w:t>
        </w:r>
        <w:r w:rsidR="003F0D33">
          <w:rPr>
            <w:rFonts w:hint="eastAsia"/>
          </w:rPr>
          <w:t>，个体都倾向去采集苹果获得高收益，但这样的行为导致了环境的不稳定，过渡采集苹果导致环境中垃圾数量不断增长而抑制了苹果的再生，最终使该团体的集体收益降低</w:t>
        </w:r>
      </w:ins>
      <w:ins w:id="581" w:author="Liu xg" w:date="2021-06-15T10:31:00Z">
        <w:r w:rsidR="00360523">
          <w:rPr>
            <w:rFonts w:hint="eastAsia"/>
          </w:rPr>
          <w:t>，仅能达到</w:t>
        </w:r>
        <w:r w:rsidR="00360523">
          <w:rPr>
            <w:rFonts w:hint="eastAsia"/>
          </w:rPr>
          <w:t>1</w:t>
        </w:r>
        <w:r w:rsidR="00360523">
          <w:t>500</w:t>
        </w:r>
        <w:r w:rsidR="00360523">
          <w:rPr>
            <w:rFonts w:hint="eastAsia"/>
          </w:rPr>
          <w:t>点</w:t>
        </w:r>
      </w:ins>
      <w:ins w:id="582" w:author="Liu xg" w:date="2021-06-12T20:53:00Z">
        <w:r w:rsidR="003F0D33">
          <w:rPr>
            <w:rFonts w:hint="eastAsia"/>
          </w:rPr>
          <w:t>。</w:t>
        </w:r>
      </w:ins>
    </w:p>
    <w:p w14:paraId="5BC14C91" w14:textId="49DBEB3E" w:rsidR="003F0D33" w:rsidRDefault="003802DA" w:rsidP="003F0D33">
      <w:pPr>
        <w:jc w:val="center"/>
        <w:rPr>
          <w:ins w:id="583" w:author="Liu xg" w:date="2021-06-12T20:53:00Z"/>
        </w:rPr>
      </w:pPr>
      <w:ins w:id="584" w:author="Liu xg" w:date="2021-06-15T10:16:00Z">
        <w:r w:rsidRPr="003802DA">
          <w:rPr>
            <w:noProof/>
          </w:rPr>
          <w:lastRenderedPageBreak/>
          <w:drawing>
            <wp:inline distT="0" distB="0" distL="0" distR="0" wp14:anchorId="5DFAB7A2" wp14:editId="2B662DC0">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A34C9D" w14:textId="4FF5A19E" w:rsidR="003F0D33" w:rsidRDefault="003F0D33" w:rsidP="003F0D33">
      <w:pPr>
        <w:pStyle w:val="ac"/>
        <w:jc w:val="center"/>
        <w:rPr>
          <w:ins w:id="585" w:author="Liu xg" w:date="2021-06-12T20:53:00Z"/>
          <w:rFonts w:ascii="宋体" w:eastAsia="宋体" w:hAnsi="宋体"/>
        </w:rPr>
      </w:pPr>
      <w:ins w:id="586" w:author="Liu xg" w:date="2021-06-12T20:53:00Z">
        <w:r w:rsidRPr="00D8195E">
          <w:rPr>
            <w:rFonts w:ascii="宋体" w:eastAsia="宋体" w:hAnsi="宋体"/>
          </w:rPr>
          <w:t>图</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ins>
      <w:ins w:id="587" w:author="Liu xg" w:date="2021-06-15T13:42:00Z">
        <w:r w:rsidR="000F1DB3">
          <w:rPr>
            <w:rFonts w:ascii="宋体" w:eastAsia="宋体" w:hAnsi="宋体"/>
            <w:noProof/>
          </w:rPr>
          <w:t>2</w:t>
        </w:r>
      </w:ins>
      <w:ins w:id="588" w:author="Liu xg" w:date="2021-06-12T20:53:00Z">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ins>
    </w:p>
    <w:p w14:paraId="10BEF922" w14:textId="4D8C8FDE" w:rsidR="003F0D33" w:rsidRDefault="008F783D" w:rsidP="003F0D33">
      <w:pPr>
        <w:keepNext/>
        <w:jc w:val="center"/>
        <w:rPr>
          <w:ins w:id="589" w:author="Liu xg" w:date="2021-06-12T20:53:00Z"/>
        </w:rPr>
      </w:pPr>
      <w:ins w:id="590" w:author="Liu xg" w:date="2021-06-14T21:57:00Z">
        <w:r w:rsidRPr="008F783D">
          <w:rPr>
            <w:noProof/>
          </w:rPr>
          <w:t xml:space="preserve"> </w:t>
        </w:r>
      </w:ins>
      <w:ins w:id="591" w:author="Liu xg" w:date="2021-06-12T20:53:00Z">
        <w:r w:rsidR="003F0D33">
          <w:rPr>
            <w:noProof/>
          </w:rPr>
          <mc:AlternateContent>
            <mc:Choice Requires="wpc">
              <w:drawing>
                <wp:inline distT="0" distB="0" distL="0" distR="0" wp14:anchorId="70819A25" wp14:editId="14B985FE">
                  <wp:extent cx="5632704" cy="4280535"/>
                  <wp:effectExtent l="0" t="0" r="6350"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图片 76"/>
                            <pic:cNvPicPr preferRelativeResize="0">
                              <a:picLocks noChangeAspect="1"/>
                            </pic:cNvPicPr>
                          </pic:nvPicPr>
                          <pic:blipFill rotWithShape="1">
                            <a:blip r:embed="rId9"/>
                            <a:srcRect l="1456" t="1343" r="9185" b="4424"/>
                            <a:stretch/>
                          </pic:blipFill>
                          <pic:spPr>
                            <a:xfrm>
                              <a:off x="0" y="2139684"/>
                              <a:ext cx="2764800" cy="1943683"/>
                            </a:xfrm>
                            <a:prstGeom prst="rect">
                              <a:avLst/>
                            </a:prstGeom>
                          </pic:spPr>
                        </pic:pic>
                        <pic:pic xmlns:pic="http://schemas.openxmlformats.org/drawingml/2006/picture">
                          <pic:nvPicPr>
                            <pic:cNvPr id="78" name="图片 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1325" t="429" r="9460" b="4906"/>
                            <a:stretch/>
                          </pic:blipFill>
                          <pic:spPr bwMode="auto">
                            <a:xfrm>
                              <a:off x="2885650" y="2127505"/>
                              <a:ext cx="2746800" cy="1942956"/>
                            </a:xfrm>
                            <a:prstGeom prst="rect">
                              <a:avLst/>
                            </a:prstGeom>
                            <a:noFill/>
                            <a:ln>
                              <a:noFill/>
                            </a:ln>
                          </pic:spPr>
                        </pic:pic>
                        <pic:pic xmlns:pic="http://schemas.openxmlformats.org/drawingml/2006/picture">
                          <pic:nvPicPr>
                            <pic:cNvPr id="80" name="图片 80"/>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874843" y="0"/>
                              <a:ext cx="2757600" cy="1944091"/>
                            </a:xfrm>
                            <a:prstGeom prst="rect">
                              <a:avLst/>
                            </a:prstGeom>
                            <a:noFill/>
                            <a:ln>
                              <a:noFill/>
                            </a:ln>
                          </pic:spPr>
                        </pic:pic>
                        <pic:pic xmlns:pic="http://schemas.openxmlformats.org/drawingml/2006/picture">
                          <pic:nvPicPr>
                            <pic:cNvPr id="87" name="图片 87"/>
                            <pic:cNvPicPr preferRelativeResize="0">
                              <a:picLocks noChangeAspect="1"/>
                            </pic:cNvPicPr>
                          </pic:nvPicPr>
                          <pic:blipFill rotWithShape="1">
                            <a:blip r:embed="rId12"/>
                            <a:srcRect l="1083" r="9528" b="4704"/>
                            <a:stretch/>
                          </pic:blipFill>
                          <pic:spPr>
                            <a:xfrm>
                              <a:off x="6" y="0"/>
                              <a:ext cx="2736000" cy="1944526"/>
                            </a:xfrm>
                            <a:prstGeom prst="rect">
                              <a:avLst/>
                            </a:prstGeom>
                          </pic:spPr>
                        </pic:pic>
                      </wpc:wpc>
                    </a:graphicData>
                  </a:graphic>
                </wp:inline>
              </w:drawing>
            </mc:Choice>
            <mc:Fallback>
              <w:pict>
                <v:group w14:anchorId="70819A25" id="画布 3" o:spid="_x0000_s1026" editas="canvas" style="width:443.5pt;height:337.05pt;mso-position-horizontal-relative:char;mso-position-vertical-relative:line" coordsize="56324,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D8v3btWAAAAABgkL/1NHYU&#10;Rw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24;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v:textbox>
                  </v:shape>
                  <v:shape id="图片 76" o:spid="_x0000_s1032" type="#_x0000_t75" style="position:absolute;top:21396;width:27648;height:194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">
                    <v:imagedata r:id="rId13" o:title="" croptop="880f" cropbottom="2899f" cropleft="954f" cropright="6019f"/>
                  </v:shape>
                  <v:shape id="图片 78" o:spid="_x0000_s1033" type="#_x0000_t75" style="position:absolute;left:28856;top:21275;width:27468;height:1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">
                    <v:imagedata r:id="rId14" o:title="" croptop="281f" cropbottom="3215f" cropleft="868f" cropright="6200f"/>
                  </v:shape>
                  <v:shape id="图片 80" o:spid="_x0000_s1034" type="#_x0000_t75" style="position:absolute;left:28748;width:27576;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">
                    <v:imagedata r:id="rId15" o:title="" croptop="622f" cropbottom="2761f" cropleft="792f" cropright="5972f"/>
                  </v:shape>
                  <v:shape id="图片 87" o:spid="_x0000_s1035" type="#_x0000_t75" style="position:absolute;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">
                    <v:imagedata r:id="rId16" o:title="" cropbottom="3083f" cropleft="710f" cropright="6244f"/>
                  </v:shape>
                  <w10:anchorlock/>
                </v:group>
              </w:pict>
            </mc:Fallback>
          </mc:AlternateContent>
        </w:r>
      </w:ins>
    </w:p>
    <w:p w14:paraId="09683584" w14:textId="45497DA8" w:rsidR="003F0D33" w:rsidRDefault="003F0D33" w:rsidP="003F0D33">
      <w:pPr>
        <w:pStyle w:val="ac"/>
        <w:jc w:val="center"/>
        <w:rPr>
          <w:ins w:id="592" w:author="Liu xg" w:date="2021-06-12T20:53:00Z"/>
          <w:rFonts w:ascii="宋体" w:eastAsia="宋体" w:hAnsi="宋体"/>
        </w:rPr>
      </w:pPr>
      <w:ins w:id="593" w:author="Liu xg" w:date="2021-06-12T20:53:00Z">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ins>
      <w:ins w:id="594" w:author="Liu xg" w:date="2021-06-15T13:42:00Z">
        <w:r w:rsidR="000F1DB3">
          <w:rPr>
            <w:rFonts w:ascii="宋体" w:eastAsia="宋体" w:hAnsi="宋体"/>
            <w:noProof/>
          </w:rPr>
          <w:t>3</w:t>
        </w:r>
      </w:ins>
      <w:ins w:id="595" w:author="Liu xg" w:date="2021-06-12T20:53:00Z">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ins>
      <w:ins w:id="596" w:author="Liu xg" w:date="2021-06-15T10:20:00Z">
        <w:r w:rsidR="00EE7A86">
          <w:rPr>
            <w:rFonts w:ascii="宋体" w:eastAsia="宋体" w:hAnsi="宋体" w:hint="eastAsia"/>
          </w:rPr>
          <w:t>异质性团体与同质性团体内智能体的</w:t>
        </w:r>
      </w:ins>
      <w:ins w:id="597" w:author="Liu xg" w:date="2021-06-12T20:53:00Z">
        <w:r w:rsidRPr="001C4E43">
          <w:rPr>
            <w:rFonts w:ascii="宋体" w:eastAsia="宋体" w:hAnsi="宋体" w:hint="eastAsia"/>
          </w:rPr>
          <w:t>活动范围</w:t>
        </w:r>
      </w:ins>
      <w:ins w:id="598" w:author="Liu xg" w:date="2021-06-15T10:20:00Z">
        <w:r w:rsidR="00806D31">
          <w:rPr>
            <w:rFonts w:ascii="宋体" w:eastAsia="宋体" w:hAnsi="宋体" w:hint="eastAsia"/>
          </w:rPr>
          <w:t>对比</w:t>
        </w:r>
      </w:ins>
    </w:p>
    <w:p w14:paraId="0D1F7739" w14:textId="7605C923" w:rsidR="003F0D33" w:rsidRDefault="003F0D33" w:rsidP="003F0D33">
      <w:pPr>
        <w:rPr>
          <w:ins w:id="599" w:author="Liu xg" w:date="2021-06-14T22:31:00Z"/>
        </w:rPr>
      </w:pPr>
      <w:ins w:id="600" w:author="Liu xg" w:date="2021-06-12T20:53:00Z">
        <w:r>
          <w:rPr>
            <w:rFonts w:hint="eastAsia"/>
          </w:rPr>
          <w:t>我们观察了不同团体中每个</w:t>
        </w:r>
        <w:r>
          <w:rPr>
            <w:rFonts w:hint="eastAsia"/>
          </w:rPr>
          <w:t>agent</w:t>
        </w:r>
        <w:r>
          <w:rPr>
            <w:rFonts w:hint="eastAsia"/>
          </w:rPr>
          <w:t>在一个</w:t>
        </w:r>
        <w:r>
          <w:rPr>
            <w:rFonts w:hint="eastAsia"/>
          </w:rPr>
          <w:t>episode</w:t>
        </w:r>
        <w:r>
          <w:rPr>
            <w:rFonts w:hint="eastAsia"/>
          </w:rPr>
          <w:t>内的活动范围，通过他们的活动范围进一步分析个体间的分工合作情况。图</w:t>
        </w:r>
        <w:r>
          <w:rPr>
            <w:rFonts w:hint="eastAsia"/>
          </w:rPr>
          <w:t>3</w:t>
        </w:r>
        <w:r>
          <w:rPr>
            <w:rFonts w:hint="eastAsia"/>
          </w:rPr>
          <w:t>中可以看到</w:t>
        </w:r>
        <w:r>
          <w:t>H</w:t>
        </w:r>
        <w:r>
          <w:rPr>
            <w:rFonts w:hint="eastAsia"/>
          </w:rPr>
          <w:t>omo</w:t>
        </w:r>
        <w:r>
          <w:t>geneous Low</w:t>
        </w:r>
        <w:r>
          <w:rPr>
            <w:rFonts w:hint="eastAsia"/>
          </w:rPr>
          <w:t>团体对资源的需求较少，其个体获得少量的资源便可以达到自身的满足，因此活动范围大多集中在收益少的垃圾区</w:t>
        </w:r>
        <w:r>
          <w:rPr>
            <w:rFonts w:hint="eastAsia"/>
          </w:rPr>
          <w:lastRenderedPageBreak/>
          <w:t>域。</w:t>
        </w:r>
        <w:r>
          <w:t>H</w:t>
        </w:r>
        <w:r>
          <w:rPr>
            <w:rFonts w:hint="eastAsia"/>
          </w:rPr>
          <w:t>omo</w:t>
        </w:r>
        <w:r>
          <w:t>geneous High</w:t>
        </w:r>
        <w:r>
          <w:rPr>
            <w:rFonts w:hint="eastAsia"/>
          </w:rPr>
          <w:t>团体对资源的需求均较高，因此他们更多地去采集苹果，但过度采集导致环境失衡会迫使他们去清理垃圾，这导致个体需要在苹果区域和垃圾区域反复活动。</w:t>
        </w:r>
        <w:r>
          <w:t>H</w:t>
        </w:r>
        <w:r>
          <w:rPr>
            <w:rFonts w:hint="eastAsia"/>
          </w:rPr>
          <w:t>omo</w:t>
        </w:r>
        <w:r>
          <w:t>geneous High</w:t>
        </w:r>
        <w:r>
          <w:rPr>
            <w:rFonts w:hint="eastAsia"/>
          </w:rPr>
          <w:t>团体的大范围活动使他们之间难以形成有效的分工合作，最终导致团体收益下降。</w:t>
        </w:r>
      </w:ins>
      <w:ins w:id="601" w:author="Liu xg" w:date="2021-06-16T10:07:00Z">
        <w:r w:rsidR="00B207AF">
          <w:rPr>
            <w:rFonts w:hint="eastAsia"/>
          </w:rPr>
          <w:t>但</w:t>
        </w:r>
      </w:ins>
      <w:ins w:id="602" w:author="Liu xg" w:date="2021-06-12T20:53:00Z">
        <w:r>
          <w:t>H</w:t>
        </w:r>
        <w:r>
          <w:rPr>
            <w:rFonts w:hint="eastAsia"/>
          </w:rPr>
          <w:t>e</w:t>
        </w:r>
        <w:r>
          <w:t>terogeneous</w:t>
        </w:r>
        <w:r>
          <w:rPr>
            <w:rFonts w:hint="eastAsia"/>
          </w:rPr>
          <w:t>团体中目标收益较低的个体活动在垃圾区域，而目标收益较高的</w:t>
        </w:r>
      </w:ins>
      <w:ins w:id="603" w:author="Liu xg" w:date="2021-06-16T10:09:00Z">
        <w:r w:rsidR="00B207AF">
          <w:rPr>
            <w:rFonts w:hint="eastAsia"/>
          </w:rPr>
          <w:t>个</w:t>
        </w:r>
      </w:ins>
      <w:ins w:id="604" w:author="Liu xg" w:date="2021-06-12T20:53:00Z">
        <w:r>
          <w:rPr>
            <w:rFonts w:hint="eastAsia"/>
          </w:rPr>
          <w:t>体活动在苹果区域。因此他们之间容易这对自身的资源期望形成有效的分工合作，</w:t>
        </w:r>
      </w:ins>
      <w:ins w:id="605" w:author="Liu xg" w:date="2021-06-16T10:09:00Z">
        <w:r w:rsidR="00B207AF">
          <w:rPr>
            <w:rFonts w:hint="eastAsia"/>
          </w:rPr>
          <w:t>这样的</w:t>
        </w:r>
      </w:ins>
      <w:ins w:id="606" w:author="Liu xg" w:date="2021-06-12T20:53:00Z">
        <w:r>
          <w:rPr>
            <w:rFonts w:hint="eastAsia"/>
          </w:rPr>
          <w:t>分工合作可以使低目标收益的个体在达到自身需求的同时还能通过清理垃圾保证环境的稳定性，</w:t>
        </w:r>
      </w:ins>
      <w:ins w:id="607" w:author="Liu xg" w:date="2021-06-16T10:09:00Z">
        <w:r w:rsidR="00AF6E1B">
          <w:rPr>
            <w:rFonts w:hint="eastAsia"/>
          </w:rPr>
          <w:t>而</w:t>
        </w:r>
      </w:ins>
      <w:ins w:id="608" w:author="Liu xg" w:date="2021-06-12T20:53:00Z">
        <w:r>
          <w:rPr>
            <w:rFonts w:hint="eastAsia"/>
          </w:rPr>
          <w:t>高目标收益的个体就可以不断地采集苹果进而使集体收益提高。</w:t>
        </w:r>
      </w:ins>
    </w:p>
    <w:p w14:paraId="372E5446" w14:textId="77777777" w:rsidR="004F6279" w:rsidRDefault="004F6279" w:rsidP="003F0D33">
      <w:pPr>
        <w:rPr>
          <w:ins w:id="609" w:author="Liu xg" w:date="2021-06-14T22:33:00Z"/>
          <w:noProof/>
        </w:rPr>
      </w:pPr>
    </w:p>
    <w:p w14:paraId="4B33782C" w14:textId="77777777" w:rsidR="00D22973" w:rsidRDefault="004F6279" w:rsidP="004C5EB7">
      <w:pPr>
        <w:keepNext/>
        <w:rPr>
          <w:ins w:id="610" w:author="Liu xg" w:date="2021-06-14T22:38:00Z"/>
        </w:rPr>
      </w:pPr>
      <w:ins w:id="611" w:author="Liu xg" w:date="2021-06-14T22:31:00Z">
        <w:r>
          <w:rPr>
            <w:rFonts w:hint="eastAsia"/>
            <w:noProof/>
          </w:rPr>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17"/>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18"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19"/>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0"/>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1"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2"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3"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4" o:title="" croptop="5892f" cropbottom="3494f" cropleft="35037f" cropright="7621f"/>
                  </v:shape>
                  <w10:anchorlock/>
                </v:group>
              </w:pict>
            </mc:Fallback>
          </mc:AlternateContent>
        </w:r>
      </w:ins>
    </w:p>
    <w:p w14:paraId="637B3B98" w14:textId="48F58F90" w:rsidR="004F6279" w:rsidRPr="004C5EB7" w:rsidRDefault="00D22973" w:rsidP="004C5EB7">
      <w:pPr>
        <w:pStyle w:val="ac"/>
        <w:jc w:val="center"/>
        <w:rPr>
          <w:ins w:id="612" w:author="Liu xg" w:date="2021-06-14T22:37:00Z"/>
          <w:rFonts w:ascii="宋体" w:hAnsi="宋体"/>
        </w:rPr>
      </w:pPr>
      <w:ins w:id="613" w:author="Liu xg" w:date="2021-06-14T22:38:00Z">
        <w:r w:rsidRPr="004C5EB7">
          <w:rPr>
            <w:rFonts w:ascii="宋体" w:eastAsia="宋体" w:hAnsi="宋体" w:hint="eastAsia"/>
          </w:rPr>
          <w:t>图</w:t>
        </w:r>
        <w:r w:rsidRPr="004C5EB7">
          <w:rPr>
            <w:rFonts w:ascii="宋体" w:eastAsia="宋体" w:hAnsi="宋体"/>
          </w:rPr>
          <w:fldChar w:fldCharType="begin"/>
        </w:r>
        <w:r w:rsidRPr="004C5EB7">
          <w:rPr>
            <w:rFonts w:ascii="宋体" w:eastAsia="宋体" w:hAnsi="宋体"/>
          </w:rPr>
          <w:instrText xml:space="preserve"> SEQ </w:instrText>
        </w:r>
        <w:r w:rsidRPr="004C5EB7">
          <w:rPr>
            <w:rFonts w:ascii="宋体" w:eastAsia="宋体" w:hAnsi="宋体" w:hint="eastAsia"/>
          </w:rPr>
          <w:instrText>图</w:instrText>
        </w:r>
        <w:r w:rsidRPr="004C5EB7">
          <w:rPr>
            <w:rFonts w:ascii="宋体" w:eastAsia="宋体" w:hAnsi="宋体"/>
          </w:rPr>
          <w:instrText xml:space="preserve"> \* ARABIC </w:instrText>
        </w:r>
      </w:ins>
      <w:r w:rsidRPr="004C5EB7">
        <w:rPr>
          <w:rFonts w:ascii="宋体" w:eastAsia="宋体" w:hAnsi="宋体"/>
        </w:rPr>
        <w:fldChar w:fldCharType="separate"/>
      </w:r>
      <w:ins w:id="614" w:author="Liu xg" w:date="2021-06-15T13:42:00Z">
        <w:r w:rsidR="000F1DB3">
          <w:rPr>
            <w:rFonts w:ascii="宋体" w:eastAsia="宋体" w:hAnsi="宋体"/>
            <w:noProof/>
          </w:rPr>
          <w:t>4</w:t>
        </w:r>
      </w:ins>
      <w:ins w:id="615" w:author="Liu xg" w:date="2021-06-14T22:38:00Z">
        <w:r w:rsidRPr="004C5EB7">
          <w:rPr>
            <w:rFonts w:ascii="宋体" w:eastAsia="宋体" w:hAnsi="宋体"/>
          </w:rPr>
          <w:fldChar w:fldCharType="end"/>
        </w:r>
        <w:r w:rsidRPr="004C5EB7">
          <w:rPr>
            <w:rFonts w:ascii="宋体" w:eastAsia="宋体" w:hAnsi="宋体"/>
          </w:rPr>
          <w:t xml:space="preserve"> </w:t>
        </w:r>
        <w:r w:rsidRPr="004C5EB7">
          <w:rPr>
            <w:rFonts w:ascii="宋体" w:eastAsia="宋体" w:hAnsi="宋体" w:hint="eastAsia"/>
          </w:rPr>
          <w:t>不同团体内智能体的收益对比</w:t>
        </w:r>
      </w:ins>
    </w:p>
    <w:p w14:paraId="72175019" w14:textId="70933A8F" w:rsidR="00F74635" w:rsidRPr="003F0D33" w:rsidRDefault="008E40A6" w:rsidP="00F74635">
      <w:ins w:id="616" w:author="Liu xg" w:date="2021-06-13T13:39:00Z">
        <w:r>
          <w:rPr>
            <w:rFonts w:hint="eastAsia"/>
          </w:rPr>
          <w:t>我们还对比了不同团体中每个智能体之间的收益情况，</w:t>
        </w:r>
      </w:ins>
      <w:ins w:id="617" w:author="Liu xg" w:date="2021-06-13T14:04:00Z">
        <w:r w:rsidR="007F24C0">
          <w:rPr>
            <w:rFonts w:hint="eastAsia"/>
          </w:rPr>
          <w:t>证明了异质性</w:t>
        </w:r>
      </w:ins>
      <w:ins w:id="618" w:author="Liu xg" w:date="2021-06-13T14:05:00Z">
        <w:r w:rsidR="007F24C0">
          <w:rPr>
            <w:rFonts w:hint="eastAsia"/>
          </w:rPr>
          <w:t>团体内部收益的两极分化现象</w:t>
        </w:r>
      </w:ins>
      <w:ins w:id="619" w:author="Liu xg" w:date="2021-06-13T14:06:00Z">
        <w:r w:rsidR="007F24C0">
          <w:rPr>
            <w:rFonts w:hint="eastAsia"/>
          </w:rPr>
          <w:t>。在环境资源稳定的情况下</w:t>
        </w:r>
      </w:ins>
      <w:ins w:id="620" w:author="Liu xg" w:date="2021-06-13T14:07:00Z">
        <w:r w:rsidR="007F24C0">
          <w:rPr>
            <w:rFonts w:hint="eastAsia"/>
          </w:rPr>
          <w:t>，</w:t>
        </w:r>
      </w:ins>
      <w:ins w:id="621" w:author="Liu xg" w:date="2021-06-13T14:38:00Z">
        <w:r w:rsidR="009D071E">
          <w:rPr>
            <w:rFonts w:hint="eastAsia"/>
          </w:rPr>
          <w:t>目标收益较低的个体仅满足于当前的低收入，而</w:t>
        </w:r>
      </w:ins>
      <w:ins w:id="622" w:author="Liu xg" w:date="2021-06-13T14:07:00Z">
        <w:r w:rsidR="007F24C0">
          <w:rPr>
            <w:rFonts w:hint="eastAsia"/>
          </w:rPr>
          <w:t>目标收益较高</w:t>
        </w:r>
      </w:ins>
      <w:ins w:id="623" w:author="Liu xg" w:date="2021-06-13T14:38:00Z">
        <w:r w:rsidR="009D071E">
          <w:rPr>
            <w:rFonts w:hint="eastAsia"/>
          </w:rPr>
          <w:t>的个体将</w:t>
        </w:r>
      </w:ins>
      <w:ins w:id="624" w:author="Liu xg" w:date="2021-06-13T14:23:00Z">
        <w:r w:rsidR="00315C87">
          <w:rPr>
            <w:rFonts w:hint="eastAsia"/>
          </w:rPr>
          <w:t>持续性获得更高的收益</w:t>
        </w:r>
      </w:ins>
      <w:ins w:id="625" w:author="Liu xg" w:date="2021-06-13T14:24:00Z">
        <w:r w:rsidR="00315C87">
          <w:rPr>
            <w:rFonts w:hint="eastAsia"/>
          </w:rPr>
          <w:t>。但对于</w:t>
        </w:r>
        <w:r w:rsidR="00B3358D">
          <w:rPr>
            <w:rFonts w:hint="eastAsia"/>
          </w:rPr>
          <w:t>同质性</w:t>
        </w:r>
      </w:ins>
      <w:ins w:id="626" w:author="Liu xg" w:date="2021-06-13T14:25:00Z">
        <w:r w:rsidR="00B3358D">
          <w:rPr>
            <w:rFonts w:hint="eastAsia"/>
          </w:rPr>
          <w:t>团体，个体的目标收益均</w:t>
        </w:r>
      </w:ins>
      <w:ins w:id="627" w:author="Liu xg" w:date="2021-06-13T14:39:00Z">
        <w:r w:rsidR="009D071E">
          <w:rPr>
            <w:rFonts w:hint="eastAsia"/>
          </w:rPr>
          <w:t>相同</w:t>
        </w:r>
        <w:r w:rsidR="004A58A2">
          <w:rPr>
            <w:rFonts w:hint="eastAsia"/>
          </w:rPr>
          <w:t>，</w:t>
        </w:r>
      </w:ins>
      <w:ins w:id="628" w:author="Liu xg" w:date="2021-06-13T14:25:00Z">
        <w:r w:rsidR="00B3358D">
          <w:rPr>
            <w:rFonts w:hint="eastAsia"/>
          </w:rPr>
          <w:t>因此不会形成收益两极分化的情况</w:t>
        </w:r>
      </w:ins>
      <w:ins w:id="629" w:author="Liu xg" w:date="2021-06-13T14:26:00Z">
        <w:r w:rsidR="00B3358D">
          <w:rPr>
            <w:rFonts w:hint="eastAsia"/>
          </w:rPr>
          <w:t>，同时这样的团体也不会通过形成有效的分工合作来获得较高的集体收益</w:t>
        </w:r>
      </w:ins>
      <w:ins w:id="630" w:author="Liu xg" w:date="2021-06-13T14:25:00Z">
        <w:r w:rsidR="00B3358D">
          <w:rPr>
            <w:rFonts w:hint="eastAsia"/>
          </w:rPr>
          <w:t>。</w:t>
        </w:r>
      </w:ins>
      <w:ins w:id="631" w:author="Liu xg" w:date="2021-06-13T15:01:00Z">
        <w:r w:rsidR="00DF76D8">
          <w:rPr>
            <w:rFonts w:hint="eastAsia"/>
          </w:rPr>
          <w:t>通过控制多智能</w:t>
        </w:r>
        <w:proofErr w:type="gramStart"/>
        <w:r w:rsidR="00DF76D8">
          <w:rPr>
            <w:rFonts w:hint="eastAsia"/>
          </w:rPr>
          <w:t>体不同</w:t>
        </w:r>
        <w:proofErr w:type="gramEnd"/>
        <w:r w:rsidR="00DF76D8">
          <w:rPr>
            <w:rFonts w:hint="eastAsia"/>
          </w:rPr>
          <w:t>的目标收益，证明了</w:t>
        </w:r>
      </w:ins>
      <w:ins w:id="632" w:author="Liu xg" w:date="2021-06-13T15:02:00Z">
        <w:r w:rsidR="00DF76D8">
          <w:rPr>
            <w:rFonts w:hint="eastAsia"/>
          </w:rPr>
          <w:t>各个智能</w:t>
        </w:r>
        <w:proofErr w:type="gramStart"/>
        <w:r w:rsidR="00DF76D8">
          <w:rPr>
            <w:rFonts w:hint="eastAsia"/>
          </w:rPr>
          <w:t>体需求</w:t>
        </w:r>
        <w:proofErr w:type="gramEnd"/>
        <w:r w:rsidR="00DF76D8">
          <w:rPr>
            <w:rFonts w:hint="eastAsia"/>
          </w:rPr>
          <w:t>的异质性，能促进智能体间合作行为的形成。</w:t>
        </w:r>
      </w:ins>
    </w:p>
    <w:p w14:paraId="66CB1681" w14:textId="4940CCB3" w:rsidR="00F74635" w:rsidRPr="00F74635" w:rsidRDefault="00E22876" w:rsidP="00F74635">
      <w:pPr>
        <w:pStyle w:val="3"/>
      </w:pPr>
      <w:r>
        <w:t>4</w:t>
      </w:r>
      <w:r w:rsidR="00F74635">
        <w:t xml:space="preserve">.2 </w:t>
      </w:r>
      <w:r w:rsidR="00F74635">
        <w:rPr>
          <w:rFonts w:hint="eastAsia"/>
        </w:rPr>
        <w:t>智能体的初始位置</w:t>
      </w:r>
    </w:p>
    <w:p w14:paraId="26D50217" w14:textId="72FA72AA" w:rsidR="003F0D33" w:rsidRDefault="003F0D33" w:rsidP="003F0D33">
      <w:pPr>
        <w:rPr>
          <w:ins w:id="633" w:author="Liu xg" w:date="2021-06-15T13:15:00Z"/>
        </w:rPr>
      </w:pPr>
      <w:ins w:id="634" w:author="Liu xg" w:date="2021-06-12T20:54:00Z">
        <w:r>
          <w:rPr>
            <w:rFonts w:hint="eastAsia"/>
          </w:rPr>
          <w:t>由于多智能体在决策任务中仅能看到自己</w:t>
        </w:r>
      </w:ins>
      <w:ins w:id="635" w:author="Liu xg" w:date="2021-06-13T15:03:00Z">
        <w:r w:rsidR="00D4591D">
          <w:rPr>
            <w:rFonts w:hint="eastAsia"/>
          </w:rPr>
          <w:t>与</w:t>
        </w:r>
      </w:ins>
      <w:ins w:id="636" w:author="Liu xg" w:date="2021-06-12T20:54:00Z">
        <w:r>
          <w:rPr>
            <w:rFonts w:hint="eastAsia"/>
          </w:rPr>
          <w:t>周围环境</w:t>
        </w:r>
      </w:ins>
      <w:ins w:id="637" w:author="Liu xg" w:date="2021-06-13T15:03:00Z">
        <w:r w:rsidR="00D4591D">
          <w:rPr>
            <w:rFonts w:hint="eastAsia"/>
          </w:rPr>
          <w:t>的信息</w:t>
        </w:r>
      </w:ins>
      <w:ins w:id="638" w:author="Liu xg" w:date="2021-06-12T20:54:00Z">
        <w:r>
          <w:rPr>
            <w:rFonts w:hint="eastAsia"/>
          </w:rPr>
          <w:t>，因此我们探究了智能体的初始位置</w:t>
        </w:r>
      </w:ins>
      <m:oMath>
        <m:sSup>
          <m:sSupPr>
            <m:ctrlPr>
              <w:ins w:id="639" w:author="Liu xg" w:date="2021-06-12T20:54:00Z">
                <w:rPr>
                  <w:rFonts w:ascii="Cambria Math" w:hAnsi="Cambria Math"/>
                  <w:i/>
                </w:rPr>
              </w:ins>
            </m:ctrlPr>
          </m:sSupPr>
          <m:e>
            <m:r>
              <w:ins w:id="640" w:author="Liu xg" w:date="2021-06-12T20:54:00Z">
                <w:rPr>
                  <w:rFonts w:ascii="Cambria Math" w:hAnsi="Cambria Math"/>
                </w:rPr>
                <m:t>M</m:t>
              </w:ins>
            </m:r>
          </m:e>
          <m:sup>
            <m:r>
              <w:ins w:id="641" w:author="Liu xg" w:date="2021-06-12T20:54:00Z">
                <w:rPr>
                  <w:rFonts w:ascii="Cambria Math" w:hAnsi="Cambria Math"/>
                </w:rPr>
                <m:t>i</m:t>
              </w:ins>
            </m:r>
          </m:sup>
        </m:sSup>
      </m:oMath>
      <w:ins w:id="642" w:author="Liu xg" w:date="2021-06-12T20:54:00Z">
        <w:r>
          <w:rPr>
            <w:rFonts w:hint="eastAsia"/>
          </w:rPr>
          <w:t>对团体合作形成的影响。本节我们将</w:t>
        </w:r>
        <w:r>
          <w:t>H</w:t>
        </w:r>
        <w:r>
          <w:rPr>
            <w:rFonts w:hint="eastAsia"/>
          </w:rPr>
          <w:t>e</w:t>
        </w:r>
        <w:r>
          <w:t>terogeneous</w:t>
        </w:r>
        <w:r>
          <w:rPr>
            <w:rFonts w:hint="eastAsia"/>
          </w:rPr>
          <w:t>团体作为实验对象并保持他们的目标收益不变，将其放置在</w:t>
        </w:r>
      </w:ins>
      <w:ins w:id="643" w:author="Liu xg" w:date="2021-06-14T20:56:00Z">
        <w:r w:rsidR="009F757F">
          <w:rPr>
            <w:rFonts w:hint="eastAsia"/>
          </w:rPr>
          <w:t>资源分布</w:t>
        </w:r>
      </w:ins>
      <w:ins w:id="644" w:author="Liu xg" w:date="2021-06-14T20:55:00Z">
        <w:r w:rsidR="009F757F">
          <w:rPr>
            <w:rFonts w:hint="eastAsia"/>
          </w:rPr>
          <w:t>与目标收益</w:t>
        </w:r>
      </w:ins>
      <w:ins w:id="645" w:author="Liu xg" w:date="2021-06-14T20:56:00Z">
        <w:r w:rsidR="009F757F">
          <w:rPr>
            <w:rFonts w:hint="eastAsia"/>
          </w:rPr>
          <w:t>不一致的区域</w:t>
        </w:r>
      </w:ins>
      <w:ins w:id="646" w:author="Liu xg" w:date="2021-06-12T20:54:00Z">
        <w:r>
          <w:rPr>
            <w:rFonts w:hint="eastAsia"/>
          </w:rPr>
          <w:t>，观察不同的初始位置对该团体合作形成的影响。表</w:t>
        </w:r>
        <w:r>
          <w:t>4-5</w:t>
        </w:r>
        <w:r>
          <w:rPr>
            <w:rFonts w:hint="eastAsia"/>
          </w:rPr>
          <w:t>描述了智能体的任意位置信息。</w:t>
        </w:r>
      </w:ins>
    </w:p>
    <w:p w14:paraId="032B32C8" w14:textId="13A68AC2" w:rsidR="00D36A7A" w:rsidRDefault="00D36A7A" w:rsidP="00D36A7A">
      <w:pPr>
        <w:rPr>
          <w:ins w:id="647" w:author="Liu xg" w:date="2021-06-15T13:15:00Z"/>
          <w:rFonts w:hint="eastAsia"/>
        </w:rPr>
      </w:pPr>
      <w:ins w:id="648" w:author="Liu xg" w:date="2021-06-15T13:16:00Z">
        <w:r>
          <w:rPr>
            <w:rFonts w:hint="eastAsia"/>
          </w:rPr>
          <w:t>由于我们设计的多智能体强化学习模型</w:t>
        </w:r>
      </w:ins>
      <w:ins w:id="649" w:author="Liu xg" w:date="2021-06-16T10:34:00Z">
        <w:r w:rsidR="0066135D">
          <w:rPr>
            <w:rFonts w:hint="eastAsia"/>
          </w:rPr>
          <w:t>的动态</w:t>
        </w:r>
      </w:ins>
      <w:ins w:id="650" w:author="Liu xg" w:date="2021-06-15T13:16:00Z">
        <w:r>
          <w:rPr>
            <w:rFonts w:hint="eastAsia"/>
          </w:rPr>
          <w:t>学习率与当前收益和目标收益有关，</w:t>
        </w:r>
      </w:ins>
      <w:ins w:id="651" w:author="Liu xg" w:date="2021-06-16T10:37:00Z">
        <w:r w:rsidR="00954CE5">
          <w:rPr>
            <w:rFonts w:hint="eastAsia"/>
          </w:rPr>
          <w:t>存在异质性的团体</w:t>
        </w:r>
      </w:ins>
      <w:ins w:id="652" w:author="Liu xg" w:date="2021-06-16T10:35:00Z">
        <w:r w:rsidR="009636B9">
          <w:rPr>
            <w:rFonts w:hint="eastAsia"/>
          </w:rPr>
          <w:t>即使</w:t>
        </w:r>
      </w:ins>
      <w:ins w:id="653" w:author="Liu xg" w:date="2021-06-15T13:15:00Z">
        <w:r>
          <w:rPr>
            <w:rFonts w:hint="eastAsia"/>
          </w:rPr>
          <w:t>被放置在环境中的任意位置</w:t>
        </w:r>
      </w:ins>
      <w:ins w:id="654" w:author="Liu xg" w:date="2021-06-16T10:37:00Z">
        <w:r w:rsidR="009B29C1">
          <w:rPr>
            <w:rFonts w:hint="eastAsia"/>
          </w:rPr>
          <w:t xml:space="preserve"> </w:t>
        </w:r>
      </w:ins>
      <w:ins w:id="655" w:author="Liu xg" w:date="2021-06-15T13:46:00Z">
        <w:r w:rsidR="006261BC">
          <w:rPr>
            <w:rFonts w:hint="eastAsia"/>
          </w:rPr>
          <w:t>(</w:t>
        </w:r>
        <w:r w:rsidR="006261BC">
          <w:t>R</w:t>
        </w:r>
        <w:r w:rsidR="006261BC">
          <w:rPr>
            <w:rFonts w:hint="eastAsia"/>
          </w:rPr>
          <w:t>andom</w:t>
        </w:r>
        <w:r w:rsidR="006261BC">
          <w:t xml:space="preserve"> </w:t>
        </w:r>
        <w:r w:rsidR="006261BC">
          <w:rPr>
            <w:rFonts w:hint="eastAsia"/>
          </w:rPr>
          <w:t>location</w:t>
        </w:r>
        <w:r w:rsidR="006261BC">
          <w:t>-1)</w:t>
        </w:r>
      </w:ins>
      <w:ins w:id="656" w:author="Liu xg" w:date="2021-06-15T13:15:00Z">
        <w:r>
          <w:rPr>
            <w:rFonts w:hint="eastAsia"/>
          </w:rPr>
          <w:t>，个体依然会通过探索去采集适合自己的资源。因此，</w:t>
        </w:r>
      </w:ins>
      <w:ins w:id="657" w:author="Liu xg" w:date="2021-06-16T10:37:00Z">
        <w:r w:rsidR="00A41851">
          <w:rPr>
            <w:rFonts w:hint="eastAsia"/>
          </w:rPr>
          <w:t>当</w:t>
        </w:r>
        <w:r w:rsidR="004D58F7">
          <w:rPr>
            <w:rFonts w:hint="eastAsia"/>
          </w:rPr>
          <w:t>所有</w:t>
        </w:r>
      </w:ins>
      <w:ins w:id="658" w:author="Liu xg" w:date="2021-06-15T13:15:00Z">
        <w:r>
          <w:rPr>
            <w:rFonts w:hint="eastAsia"/>
          </w:rPr>
          <w:t>个体</w:t>
        </w:r>
      </w:ins>
      <w:ins w:id="659" w:author="Liu xg" w:date="2021-06-15T13:18:00Z">
        <w:r w:rsidR="008D73C8">
          <w:rPr>
            <w:rFonts w:hint="eastAsia"/>
          </w:rPr>
          <w:t>的</w:t>
        </w:r>
      </w:ins>
      <w:ins w:id="660" w:author="Liu xg" w:date="2021-06-15T13:15:00Z">
        <w:r>
          <w:rPr>
            <w:rFonts w:hint="eastAsia"/>
          </w:rPr>
          <w:t>初始位置在收益较低的区域</w:t>
        </w:r>
      </w:ins>
      <w:ins w:id="661" w:author="Liu xg" w:date="2021-06-15T13:18:00Z">
        <w:r w:rsidR="008D73C8">
          <w:rPr>
            <w:rFonts w:hint="eastAsia"/>
          </w:rPr>
          <w:t xml:space="preserve"> </w:t>
        </w:r>
      </w:ins>
      <w:ins w:id="662" w:author="Liu xg" w:date="2021-06-15T13:15:00Z">
        <w:r>
          <w:rPr>
            <w:rFonts w:hint="eastAsia"/>
          </w:rPr>
          <w:t>(</w:t>
        </w:r>
        <w:r>
          <w:t>Random location-3)</w:t>
        </w:r>
        <w:r>
          <w:rPr>
            <w:rFonts w:hint="eastAsia"/>
          </w:rPr>
          <w:t>，模型会促使</w:t>
        </w:r>
      </w:ins>
      <w:ins w:id="663" w:author="Liu xg" w:date="2021-06-15T13:18:00Z">
        <w:r w:rsidR="008D73C8">
          <w:rPr>
            <w:rFonts w:hint="eastAsia"/>
          </w:rPr>
          <w:t>目标收益较高的</w:t>
        </w:r>
        <w:r w:rsidR="008D73C8">
          <w:rPr>
            <w:rFonts w:hint="eastAsia"/>
          </w:rPr>
          <w:t>个体</w:t>
        </w:r>
      </w:ins>
      <w:ins w:id="664" w:author="Liu xg" w:date="2021-06-15T13:15:00Z">
        <w:r>
          <w:rPr>
            <w:rFonts w:hint="eastAsia"/>
          </w:rPr>
          <w:t>扩大自己的探索范围</w:t>
        </w:r>
      </w:ins>
      <w:ins w:id="665" w:author="Liu xg" w:date="2021-06-15T13:18:00Z">
        <w:r w:rsidR="008D73C8">
          <w:rPr>
            <w:rFonts w:hint="eastAsia"/>
          </w:rPr>
          <w:t>来</w:t>
        </w:r>
      </w:ins>
      <w:ins w:id="666" w:author="Liu xg" w:date="2021-06-15T13:15:00Z">
        <w:r>
          <w:rPr>
            <w:rFonts w:hint="eastAsia"/>
          </w:rPr>
          <w:t>获得更多的收益</w:t>
        </w:r>
      </w:ins>
      <w:ins w:id="667" w:author="Liu xg" w:date="2021-06-15T13:17:00Z">
        <w:r w:rsidR="008D73C8">
          <w:rPr>
            <w:rFonts w:hint="eastAsia"/>
          </w:rPr>
          <w:t>，</w:t>
        </w:r>
      </w:ins>
      <w:ins w:id="668" w:author="Liu xg" w:date="2021-06-15T13:18:00Z">
        <w:r w:rsidR="000049C8">
          <w:rPr>
            <w:rFonts w:hint="eastAsia"/>
          </w:rPr>
          <w:t>而</w:t>
        </w:r>
      </w:ins>
      <w:ins w:id="669" w:author="Liu xg" w:date="2021-06-15T13:15:00Z">
        <w:r>
          <w:rPr>
            <w:rFonts w:hint="eastAsia"/>
          </w:rPr>
          <w:t>目标收益低的个体</w:t>
        </w:r>
      </w:ins>
      <w:ins w:id="670" w:author="Liu xg" w:date="2021-06-15T13:17:00Z">
        <w:r w:rsidR="008D73C8">
          <w:rPr>
            <w:rFonts w:hint="eastAsia"/>
          </w:rPr>
          <w:t>则</w:t>
        </w:r>
      </w:ins>
      <w:ins w:id="671" w:author="Liu xg" w:date="2021-06-15T13:15:00Z">
        <w:r>
          <w:rPr>
            <w:rFonts w:hint="eastAsia"/>
          </w:rPr>
          <w:t>会保持在该区域。</w:t>
        </w:r>
      </w:ins>
      <w:ins w:id="672" w:author="Liu xg" w:date="2021-06-16T10:38:00Z">
        <w:r w:rsidR="00EE5BDC">
          <w:rPr>
            <w:rFonts w:hint="eastAsia"/>
          </w:rPr>
          <w:t>当所有</w:t>
        </w:r>
      </w:ins>
      <w:ins w:id="673" w:author="Liu xg" w:date="2021-06-15T13:15:00Z">
        <w:r>
          <w:rPr>
            <w:rFonts w:hint="eastAsia"/>
          </w:rPr>
          <w:t>个体最初始位置</w:t>
        </w:r>
      </w:ins>
      <w:ins w:id="674" w:author="Liu xg" w:date="2021-06-16T10:38:00Z">
        <w:r w:rsidR="00CF3876">
          <w:rPr>
            <w:rFonts w:hint="eastAsia"/>
          </w:rPr>
          <w:t>都</w:t>
        </w:r>
      </w:ins>
      <w:ins w:id="675" w:author="Liu xg" w:date="2021-06-15T13:15:00Z">
        <w:r>
          <w:rPr>
            <w:rFonts w:hint="eastAsia"/>
          </w:rPr>
          <w:t>在高收益区域时</w:t>
        </w:r>
        <w:r>
          <w:rPr>
            <w:rFonts w:hint="eastAsia"/>
          </w:rPr>
          <w:t>(</w:t>
        </w:r>
        <w:r>
          <w:t>Random location-</w:t>
        </w:r>
      </w:ins>
      <w:ins w:id="676" w:author="Liu xg" w:date="2021-06-15T13:46:00Z">
        <w:r w:rsidR="002834C3">
          <w:t>2</w:t>
        </w:r>
      </w:ins>
      <w:ins w:id="677" w:author="Liu xg" w:date="2021-06-15T13:15:00Z">
        <w:r>
          <w:t>)</w:t>
        </w:r>
        <w:r>
          <w:rPr>
            <w:rFonts w:hint="eastAsia"/>
          </w:rPr>
          <w:t>，模型会抑制个体一味地贪婪选择收益较高的苹果，同时促使他们通过</w:t>
        </w:r>
        <w:proofErr w:type="gramStart"/>
        <w:r>
          <w:rPr>
            <w:rFonts w:hint="eastAsia"/>
          </w:rPr>
          <w:t>探索仅</w:t>
        </w:r>
        <w:proofErr w:type="gramEnd"/>
        <w:r>
          <w:rPr>
            <w:rFonts w:hint="eastAsia"/>
          </w:rPr>
          <w:t>去采集满足自身需求量的资源。</w:t>
        </w:r>
      </w:ins>
    </w:p>
    <w:p w14:paraId="16C197B4" w14:textId="3D93B0F6" w:rsidR="003F0D33" w:rsidRDefault="003F0D33" w:rsidP="003F0D33">
      <w:pPr>
        <w:jc w:val="center"/>
        <w:rPr>
          <w:ins w:id="678" w:author="Liu xg" w:date="2021-06-12T20:54:00Z"/>
        </w:rPr>
      </w:pPr>
      <w:ins w:id="679" w:author="Liu xg" w:date="2021-06-12T20:54:00Z">
        <w:r>
          <w:rPr>
            <w:rFonts w:hint="eastAsia"/>
          </w:rPr>
          <w:lastRenderedPageBreak/>
          <w:t>表</w:t>
        </w:r>
      </w:ins>
      <w:ins w:id="680" w:author="Liu xg" w:date="2021-06-15T13:55:00Z">
        <w:r w:rsidR="0040105C">
          <w:t>5</w:t>
        </w:r>
      </w:ins>
      <w:ins w:id="681" w:author="Liu xg" w:date="2021-06-12T20:54:00Z">
        <w:r>
          <w:t xml:space="preserve"> 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682" w:author="Liu xg" w:date="2021-06-15T14:3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42"/>
        <w:gridCol w:w="428"/>
        <w:gridCol w:w="383"/>
        <w:tblGridChange w:id="683">
          <w:tblGrid>
            <w:gridCol w:w="1255"/>
            <w:gridCol w:w="567"/>
            <w:gridCol w:w="1580"/>
            <w:gridCol w:w="242"/>
            <w:gridCol w:w="428"/>
            <w:gridCol w:w="383"/>
          </w:tblGrid>
        </w:tblGridChange>
      </w:tblGrid>
      <w:tr w:rsidR="003F0D33" w14:paraId="3B95524E" w14:textId="77777777" w:rsidTr="0000091C">
        <w:trPr>
          <w:jc w:val="center"/>
          <w:ins w:id="684" w:author="Liu xg" w:date="2021-06-12T20:54:00Z"/>
          <w:trPrChange w:id="685" w:author="Liu xg" w:date="2021-06-15T14:30:00Z">
            <w:trPr>
              <w:jc w:val="center"/>
            </w:trPr>
          </w:trPrChange>
        </w:trPr>
        <w:tc>
          <w:tcPr>
            <w:tcW w:w="1255" w:type="dxa"/>
            <w:tcBorders>
              <w:left w:val="nil"/>
              <w:bottom w:val="single" w:sz="8" w:space="0" w:color="auto"/>
              <w:right w:val="nil"/>
            </w:tcBorders>
            <w:tcPrChange w:id="686" w:author="Liu xg" w:date="2021-06-15T14:30:00Z">
              <w:tcPr>
                <w:tcW w:w="1255" w:type="dxa"/>
                <w:tcBorders>
                  <w:left w:val="nil"/>
                  <w:bottom w:val="single" w:sz="8" w:space="0" w:color="auto"/>
                  <w:right w:val="nil"/>
                </w:tcBorders>
              </w:tcPr>
            </w:tcPrChange>
          </w:tcPr>
          <w:p w14:paraId="1BE59A00" w14:textId="77777777" w:rsidR="003F0D33" w:rsidRPr="00E6710D" w:rsidRDefault="003F0D33" w:rsidP="001F07C0">
            <w:pPr>
              <w:jc w:val="center"/>
              <w:rPr>
                <w:ins w:id="687" w:author="Liu xg" w:date="2021-06-12T20:54:00Z"/>
                <w:i/>
              </w:rPr>
            </w:pPr>
            <m:oMathPara>
              <m:oMath>
                <m:r>
                  <w:ins w:id="688" w:author="Liu xg" w:date="2021-06-12T20:54:00Z">
                    <w:rPr>
                      <w:rFonts w:ascii="Cambria Math" w:hAnsi="Cambria Math"/>
                    </w:rPr>
                    <m:t>A</m:t>
                  </w:ins>
                </m:r>
                <m:r>
                  <w:ins w:id="689" w:author="Liu xg" w:date="2021-06-12T20:54:00Z">
                    <w:rPr>
                      <w:rFonts w:ascii="Cambria Math" w:hAnsi="Cambria Math" w:hint="eastAsia"/>
                    </w:rPr>
                    <m:t>gen</m:t>
                  </w:ins>
                </m:r>
                <m:sSub>
                  <m:sSubPr>
                    <m:ctrlPr>
                      <w:ins w:id="690" w:author="Liu xg" w:date="2021-06-12T20:54:00Z">
                        <w:rPr>
                          <w:rFonts w:ascii="Cambria Math" w:hAnsi="Cambria Math"/>
                          <w:i/>
                        </w:rPr>
                      </w:ins>
                    </m:ctrlPr>
                  </m:sSubPr>
                  <m:e>
                    <m:r>
                      <w:ins w:id="691" w:author="Liu xg" w:date="2021-06-12T20:54:00Z">
                        <w:rPr>
                          <w:rFonts w:ascii="Cambria Math" w:hAnsi="Cambria Math" w:hint="eastAsia"/>
                        </w:rPr>
                        <m:t>t</m:t>
                      </w:ins>
                    </m:r>
                    <m:ctrlPr>
                      <w:ins w:id="692" w:author="Liu xg" w:date="2021-06-12T20:54:00Z">
                        <w:rPr>
                          <w:rFonts w:ascii="Cambria Math" w:hAnsi="Cambria Math" w:hint="eastAsia"/>
                          <w:i/>
                        </w:rPr>
                      </w:ins>
                    </m:ctrlPr>
                  </m:e>
                  <m:sub>
                    <m:r>
                      <w:ins w:id="693"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694" w:author="Liu xg" w:date="2021-06-15T14:30:00Z">
              <w:tcPr>
                <w:tcW w:w="567" w:type="dxa"/>
                <w:tcBorders>
                  <w:left w:val="nil"/>
                  <w:bottom w:val="single" w:sz="8" w:space="0" w:color="auto"/>
                  <w:right w:val="nil"/>
                </w:tcBorders>
              </w:tcPr>
            </w:tcPrChange>
          </w:tcPr>
          <w:p w14:paraId="5251C206" w14:textId="77777777" w:rsidR="003F0D33" w:rsidRPr="000C4767" w:rsidRDefault="00133C2A" w:rsidP="001F07C0">
            <w:pPr>
              <w:jc w:val="center"/>
              <w:rPr>
                <w:ins w:id="695" w:author="Liu xg" w:date="2021-06-12T20:54:00Z"/>
                <w:b/>
                <w:bCs/>
                <w:i/>
              </w:rPr>
            </w:pPr>
            <m:oMathPara>
              <m:oMath>
                <m:sSup>
                  <m:sSupPr>
                    <m:ctrlPr>
                      <w:ins w:id="696" w:author="Liu xg" w:date="2021-06-12T20:54:00Z">
                        <w:rPr>
                          <w:rFonts w:ascii="Cambria Math" w:hAnsi="Cambria Math"/>
                          <w:b/>
                          <w:bCs/>
                          <w:i/>
                        </w:rPr>
                      </w:ins>
                    </m:ctrlPr>
                  </m:sSupPr>
                  <m:e>
                    <m:acc>
                      <m:accPr>
                        <m:ctrlPr>
                          <w:ins w:id="697" w:author="Liu xg" w:date="2021-06-12T20:54:00Z">
                            <w:rPr>
                              <w:rFonts w:ascii="Cambria Math" w:hAnsi="Cambria Math"/>
                              <w:b/>
                              <w:bCs/>
                              <w:i/>
                            </w:rPr>
                          </w:ins>
                        </m:ctrlPr>
                      </m:accPr>
                      <m:e>
                        <m:r>
                          <w:ins w:id="698" w:author="Liu xg" w:date="2021-06-12T20:54:00Z">
                            <m:rPr>
                              <m:sty m:val="bi"/>
                            </m:rPr>
                            <w:rPr>
                              <w:rFonts w:ascii="Cambria Math" w:hAnsi="Cambria Math"/>
                            </w:rPr>
                            <m:t>R</m:t>
                          </w:ins>
                        </m:r>
                      </m:e>
                    </m:acc>
                  </m:e>
                  <m:sup>
                    <m:r>
                      <w:ins w:id="699"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700" w:author="Liu xg" w:date="2021-06-15T14:30:00Z">
              <w:tcPr>
                <w:tcW w:w="1580" w:type="dxa"/>
                <w:tcBorders>
                  <w:left w:val="nil"/>
                  <w:bottom w:val="single" w:sz="8" w:space="0" w:color="auto"/>
                  <w:right w:val="nil"/>
                </w:tcBorders>
              </w:tcPr>
            </w:tcPrChange>
          </w:tcPr>
          <w:p w14:paraId="258D39B9" w14:textId="77777777" w:rsidR="003F0D33" w:rsidRPr="000C4767" w:rsidRDefault="00133C2A" w:rsidP="001F07C0">
            <w:pPr>
              <w:jc w:val="center"/>
              <w:rPr>
                <w:ins w:id="701" w:author="Liu xg" w:date="2021-06-12T20:54:00Z"/>
                <w:i/>
              </w:rPr>
            </w:pPr>
            <m:oMathPara>
              <m:oMath>
                <m:sSup>
                  <m:sSupPr>
                    <m:ctrlPr>
                      <w:ins w:id="702" w:author="Liu xg" w:date="2021-06-12T20:54:00Z">
                        <w:rPr>
                          <w:rFonts w:ascii="Cambria Math" w:hAnsi="Cambria Math"/>
                          <w:i/>
                        </w:rPr>
                      </w:ins>
                    </m:ctrlPr>
                  </m:sSupPr>
                  <m:e>
                    <m:r>
                      <w:ins w:id="703" w:author="Liu xg" w:date="2021-06-12T20:54:00Z">
                        <w:rPr>
                          <w:rFonts w:ascii="Cambria Math" w:hAnsi="Cambria Math"/>
                        </w:rPr>
                        <m:t>M</m:t>
                      </w:ins>
                    </m:r>
                  </m:e>
                  <m:sup>
                    <m:r>
                      <w:ins w:id="704" w:author="Liu xg" w:date="2021-06-12T20:54:00Z">
                        <w:rPr>
                          <w:rFonts w:ascii="Cambria Math" w:hAnsi="Cambria Math"/>
                        </w:rPr>
                        <m:t>i</m:t>
                      </w:ins>
                    </m:r>
                  </m:sup>
                </m:sSup>
              </m:oMath>
            </m:oMathPara>
          </w:p>
        </w:tc>
        <w:tc>
          <w:tcPr>
            <w:tcW w:w="242" w:type="dxa"/>
            <w:tcBorders>
              <w:left w:val="nil"/>
              <w:bottom w:val="single" w:sz="8" w:space="0" w:color="auto"/>
              <w:right w:val="nil"/>
            </w:tcBorders>
            <w:tcPrChange w:id="705" w:author="Liu xg" w:date="2021-06-15T14:30:00Z">
              <w:tcPr>
                <w:tcW w:w="242" w:type="dxa"/>
                <w:tcBorders>
                  <w:left w:val="nil"/>
                  <w:bottom w:val="single" w:sz="8" w:space="0" w:color="auto"/>
                  <w:right w:val="nil"/>
                </w:tcBorders>
              </w:tcPr>
            </w:tcPrChange>
          </w:tcPr>
          <w:p w14:paraId="35EC2402" w14:textId="77777777" w:rsidR="003F0D33" w:rsidRPr="000C4767" w:rsidRDefault="003F0D33" w:rsidP="001F07C0">
            <w:pPr>
              <w:jc w:val="center"/>
              <w:rPr>
                <w:ins w:id="706" w:author="Liu xg" w:date="2021-06-12T20:54:00Z"/>
                <w:i/>
              </w:rPr>
            </w:pPr>
            <m:oMathPara>
              <m:oMath>
                <m:r>
                  <w:ins w:id="707" w:author="Liu xg" w:date="2021-06-12T20:54:00Z">
                    <w:rPr>
                      <w:rFonts w:ascii="Cambria Math" w:hAnsi="Cambria Math"/>
                    </w:rPr>
                    <m:t>τ</m:t>
                  </w:ins>
                </m:r>
              </m:oMath>
            </m:oMathPara>
          </w:p>
        </w:tc>
        <w:tc>
          <w:tcPr>
            <w:tcW w:w="428" w:type="dxa"/>
            <w:tcBorders>
              <w:left w:val="nil"/>
              <w:bottom w:val="single" w:sz="8" w:space="0" w:color="auto"/>
              <w:right w:val="nil"/>
            </w:tcBorders>
            <w:tcPrChange w:id="708" w:author="Liu xg" w:date="2021-06-15T14:30:00Z">
              <w:tcPr>
                <w:tcW w:w="428" w:type="dxa"/>
                <w:tcBorders>
                  <w:left w:val="nil"/>
                  <w:bottom w:val="single" w:sz="8" w:space="0" w:color="auto"/>
                  <w:right w:val="nil"/>
                </w:tcBorders>
              </w:tcPr>
            </w:tcPrChange>
          </w:tcPr>
          <w:p w14:paraId="3F2E243D" w14:textId="77777777" w:rsidR="003F0D33" w:rsidRPr="000C4767" w:rsidRDefault="00133C2A" w:rsidP="001F07C0">
            <w:pPr>
              <w:jc w:val="center"/>
              <w:rPr>
                <w:ins w:id="709" w:author="Liu xg" w:date="2021-06-12T20:54:00Z"/>
                <w:i/>
              </w:rPr>
            </w:pPr>
            <m:oMathPara>
              <m:oMath>
                <m:sSub>
                  <m:sSubPr>
                    <m:ctrlPr>
                      <w:ins w:id="710" w:author="Liu xg" w:date="2021-06-12T20:54:00Z">
                        <w:rPr>
                          <w:rFonts w:ascii="Cambria Math" w:hAnsi="Cambria Math"/>
                          <w:i/>
                        </w:rPr>
                      </w:ins>
                    </m:ctrlPr>
                  </m:sSubPr>
                  <m:e>
                    <m:r>
                      <w:ins w:id="711" w:author="Liu xg" w:date="2021-06-12T20:54:00Z">
                        <w:rPr>
                          <w:rFonts w:ascii="Cambria Math" w:hAnsi="Cambria Math"/>
                        </w:rPr>
                        <m:t>r</m:t>
                      </w:ins>
                    </m:r>
                  </m:e>
                  <m:sub>
                    <m:r>
                      <w:ins w:id="712"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713" w:author="Liu xg" w:date="2021-06-15T14:30:00Z">
              <w:tcPr>
                <w:tcW w:w="383" w:type="dxa"/>
                <w:tcBorders>
                  <w:left w:val="nil"/>
                  <w:bottom w:val="single" w:sz="8" w:space="0" w:color="auto"/>
                  <w:right w:val="nil"/>
                </w:tcBorders>
              </w:tcPr>
            </w:tcPrChange>
          </w:tcPr>
          <w:p w14:paraId="683104E2" w14:textId="77777777" w:rsidR="003F0D33" w:rsidRPr="000C4767" w:rsidRDefault="00133C2A" w:rsidP="001F07C0">
            <w:pPr>
              <w:jc w:val="center"/>
              <w:rPr>
                <w:ins w:id="714" w:author="Liu xg" w:date="2021-06-12T20:54:00Z"/>
                <w:i/>
              </w:rPr>
            </w:pPr>
            <m:oMathPara>
              <m:oMath>
                <m:sSub>
                  <m:sSubPr>
                    <m:ctrlPr>
                      <w:ins w:id="715" w:author="Liu xg" w:date="2021-06-12T20:54:00Z">
                        <w:rPr>
                          <w:rFonts w:ascii="Cambria Math" w:hAnsi="Cambria Math"/>
                          <w:i/>
                        </w:rPr>
                      </w:ins>
                    </m:ctrlPr>
                  </m:sSubPr>
                  <m:e>
                    <m:r>
                      <w:ins w:id="716" w:author="Liu xg" w:date="2021-06-12T20:54:00Z">
                        <w:rPr>
                          <w:rFonts w:ascii="Cambria Math" w:hAnsi="Cambria Math"/>
                        </w:rPr>
                        <m:t>r</m:t>
                      </w:ins>
                    </m:r>
                  </m:e>
                  <m:sub>
                    <m:r>
                      <w:ins w:id="717" w:author="Liu xg" w:date="2021-06-12T20:54:00Z">
                        <w:rPr>
                          <w:rFonts w:ascii="Cambria Math" w:hAnsi="Cambria Math"/>
                        </w:rPr>
                        <m:t>g</m:t>
                      </w:ins>
                    </m:r>
                  </m:sub>
                </m:sSub>
              </m:oMath>
            </m:oMathPara>
          </w:p>
        </w:tc>
      </w:tr>
      <w:tr w:rsidR="003F0D33" w14:paraId="7695FFE0" w14:textId="77777777" w:rsidTr="0000091C">
        <w:trPr>
          <w:jc w:val="center"/>
          <w:ins w:id="718" w:author="Liu xg" w:date="2021-06-12T20:54:00Z"/>
          <w:trPrChange w:id="719" w:author="Liu xg" w:date="2021-06-15T14:30:00Z">
            <w:trPr>
              <w:jc w:val="center"/>
            </w:trPr>
          </w:trPrChange>
        </w:trPr>
        <w:tc>
          <w:tcPr>
            <w:tcW w:w="1255" w:type="dxa"/>
            <w:tcBorders>
              <w:left w:val="nil"/>
              <w:bottom w:val="nil"/>
              <w:right w:val="nil"/>
            </w:tcBorders>
            <w:tcPrChange w:id="720" w:author="Liu xg" w:date="2021-06-15T14:30:00Z">
              <w:tcPr>
                <w:tcW w:w="1255" w:type="dxa"/>
                <w:tcBorders>
                  <w:left w:val="nil"/>
                  <w:bottom w:val="nil"/>
                  <w:right w:val="nil"/>
                </w:tcBorders>
              </w:tcPr>
            </w:tcPrChange>
          </w:tcPr>
          <w:p w14:paraId="6A834C01" w14:textId="77777777" w:rsidR="003F0D33" w:rsidRDefault="003F0D33" w:rsidP="001F07C0">
            <w:pPr>
              <w:jc w:val="center"/>
              <w:rPr>
                <w:ins w:id="721" w:author="Liu xg" w:date="2021-06-12T20:54:00Z"/>
              </w:rPr>
            </w:pPr>
            <m:oMathPara>
              <m:oMath>
                <m:r>
                  <w:ins w:id="722" w:author="Liu xg" w:date="2021-06-12T20:54:00Z">
                    <w:rPr>
                      <w:rFonts w:ascii="Cambria Math" w:hAnsi="Cambria Math"/>
                    </w:rPr>
                    <m:t>1</m:t>
                  </w:ins>
                </m:r>
              </m:oMath>
            </m:oMathPara>
          </w:p>
        </w:tc>
        <w:tc>
          <w:tcPr>
            <w:tcW w:w="567" w:type="dxa"/>
            <w:tcBorders>
              <w:left w:val="nil"/>
              <w:bottom w:val="nil"/>
              <w:right w:val="nil"/>
            </w:tcBorders>
            <w:tcPrChange w:id="723" w:author="Liu xg" w:date="2021-06-15T14:30:00Z">
              <w:tcPr>
                <w:tcW w:w="567" w:type="dxa"/>
                <w:tcBorders>
                  <w:left w:val="nil"/>
                  <w:bottom w:val="nil"/>
                  <w:right w:val="nil"/>
                </w:tcBorders>
              </w:tcPr>
            </w:tcPrChange>
          </w:tcPr>
          <w:p w14:paraId="4A07C21E" w14:textId="77777777" w:rsidR="003F0D33" w:rsidRDefault="003F0D33" w:rsidP="001F07C0">
            <w:pPr>
              <w:jc w:val="center"/>
              <w:rPr>
                <w:ins w:id="724" w:author="Liu xg" w:date="2021-06-12T20:54:00Z"/>
              </w:rPr>
            </w:pPr>
            <w:ins w:id="725" w:author="Liu xg" w:date="2021-06-12T20:54:00Z">
              <w:r>
                <w:t>10</w:t>
              </w:r>
            </w:ins>
          </w:p>
        </w:tc>
        <w:tc>
          <w:tcPr>
            <w:tcW w:w="774" w:type="dxa"/>
            <w:tcBorders>
              <w:left w:val="nil"/>
              <w:bottom w:val="nil"/>
              <w:right w:val="nil"/>
            </w:tcBorders>
            <w:tcPrChange w:id="726" w:author="Liu xg" w:date="2021-06-15T14:30:00Z">
              <w:tcPr>
                <w:tcW w:w="1580" w:type="dxa"/>
                <w:tcBorders>
                  <w:left w:val="nil"/>
                  <w:bottom w:val="nil"/>
                  <w:right w:val="nil"/>
                </w:tcBorders>
              </w:tcPr>
            </w:tcPrChange>
          </w:tcPr>
          <w:p w14:paraId="26AEC720" w14:textId="02B7FEFB" w:rsidR="003F0D33" w:rsidRDefault="003F0D33" w:rsidP="001F07C0">
            <w:pPr>
              <w:jc w:val="center"/>
              <w:rPr>
                <w:ins w:id="727" w:author="Liu xg" w:date="2021-06-12T20:54:00Z"/>
              </w:rPr>
            </w:pPr>
            <w:ins w:id="728" w:author="Liu xg" w:date="2021-06-12T20:54:00Z">
              <w:r>
                <w:t>-</w:t>
              </w:r>
            </w:ins>
            <w:ins w:id="729" w:author="Liu xg" w:date="2021-06-16T10:44:00Z">
              <w:r w:rsidR="00E554B5">
                <w:t>9</w:t>
              </w:r>
            </w:ins>
            <w:ins w:id="730" w:author="Liu xg" w:date="2021-06-15T13:39:00Z">
              <w:r w:rsidR="00970728">
                <w:t>2</w:t>
              </w:r>
            </w:ins>
          </w:p>
        </w:tc>
        <w:tc>
          <w:tcPr>
            <w:tcW w:w="242" w:type="dxa"/>
            <w:tcBorders>
              <w:left w:val="nil"/>
              <w:bottom w:val="nil"/>
              <w:right w:val="nil"/>
            </w:tcBorders>
            <w:tcPrChange w:id="731" w:author="Liu xg" w:date="2021-06-15T14:30:00Z">
              <w:tcPr>
                <w:tcW w:w="242" w:type="dxa"/>
                <w:tcBorders>
                  <w:left w:val="nil"/>
                  <w:bottom w:val="nil"/>
                  <w:right w:val="nil"/>
                </w:tcBorders>
              </w:tcPr>
            </w:tcPrChange>
          </w:tcPr>
          <w:p w14:paraId="1A19E261" w14:textId="77777777" w:rsidR="003F0D33" w:rsidRDefault="003F0D33" w:rsidP="001F07C0">
            <w:pPr>
              <w:jc w:val="center"/>
              <w:rPr>
                <w:ins w:id="732" w:author="Liu xg" w:date="2021-06-12T20:54:00Z"/>
              </w:rPr>
            </w:pPr>
            <w:ins w:id="733" w:author="Liu xg" w:date="2021-06-12T20:54:00Z">
              <w:r>
                <w:rPr>
                  <w:rFonts w:hint="eastAsia"/>
                </w:rPr>
                <w:t>5</w:t>
              </w:r>
            </w:ins>
          </w:p>
        </w:tc>
        <w:tc>
          <w:tcPr>
            <w:tcW w:w="428" w:type="dxa"/>
            <w:tcBorders>
              <w:left w:val="nil"/>
              <w:bottom w:val="nil"/>
              <w:right w:val="nil"/>
            </w:tcBorders>
            <w:tcPrChange w:id="734" w:author="Liu xg" w:date="2021-06-15T14:30:00Z">
              <w:tcPr>
                <w:tcW w:w="428" w:type="dxa"/>
                <w:tcBorders>
                  <w:left w:val="nil"/>
                  <w:bottom w:val="nil"/>
                  <w:right w:val="nil"/>
                </w:tcBorders>
              </w:tcPr>
            </w:tcPrChange>
          </w:tcPr>
          <w:p w14:paraId="6E0E6F37" w14:textId="77777777" w:rsidR="003F0D33" w:rsidRDefault="003F0D33" w:rsidP="001F07C0">
            <w:pPr>
              <w:jc w:val="center"/>
              <w:rPr>
                <w:ins w:id="735" w:author="Liu xg" w:date="2021-06-12T20:54:00Z"/>
              </w:rPr>
            </w:pPr>
            <w:ins w:id="736" w:author="Liu xg" w:date="2021-06-12T20:54:00Z">
              <w:r>
                <w:rPr>
                  <w:rFonts w:hint="eastAsia"/>
                </w:rPr>
                <w:t>1</w:t>
              </w:r>
              <w:r>
                <w:t>0</w:t>
              </w:r>
            </w:ins>
          </w:p>
        </w:tc>
        <w:tc>
          <w:tcPr>
            <w:tcW w:w="383" w:type="dxa"/>
            <w:tcBorders>
              <w:left w:val="nil"/>
              <w:bottom w:val="nil"/>
              <w:right w:val="nil"/>
            </w:tcBorders>
            <w:tcPrChange w:id="737" w:author="Liu xg" w:date="2021-06-15T14:30:00Z">
              <w:tcPr>
                <w:tcW w:w="383" w:type="dxa"/>
                <w:tcBorders>
                  <w:left w:val="nil"/>
                  <w:bottom w:val="nil"/>
                  <w:right w:val="nil"/>
                </w:tcBorders>
              </w:tcPr>
            </w:tcPrChange>
          </w:tcPr>
          <w:p w14:paraId="3ACD71DD" w14:textId="77777777" w:rsidR="003F0D33" w:rsidRDefault="003F0D33" w:rsidP="001F07C0">
            <w:pPr>
              <w:jc w:val="center"/>
              <w:rPr>
                <w:ins w:id="738" w:author="Liu xg" w:date="2021-06-12T20:54:00Z"/>
              </w:rPr>
            </w:pPr>
            <w:ins w:id="739" w:author="Liu xg" w:date="2021-06-12T20:54:00Z">
              <w:r>
                <w:rPr>
                  <w:rFonts w:hint="eastAsia"/>
                </w:rPr>
                <w:t>5</w:t>
              </w:r>
            </w:ins>
          </w:p>
        </w:tc>
      </w:tr>
      <w:tr w:rsidR="003F0D33" w14:paraId="137757FD" w14:textId="77777777" w:rsidTr="0000091C">
        <w:trPr>
          <w:jc w:val="center"/>
          <w:ins w:id="740" w:author="Liu xg" w:date="2021-06-12T20:54:00Z"/>
          <w:trPrChange w:id="741" w:author="Liu xg" w:date="2021-06-15T14:30:00Z">
            <w:trPr>
              <w:jc w:val="center"/>
            </w:trPr>
          </w:trPrChange>
        </w:trPr>
        <w:tc>
          <w:tcPr>
            <w:tcW w:w="1255" w:type="dxa"/>
            <w:tcBorders>
              <w:top w:val="nil"/>
              <w:left w:val="nil"/>
              <w:bottom w:val="nil"/>
              <w:right w:val="nil"/>
            </w:tcBorders>
            <w:tcPrChange w:id="742" w:author="Liu xg" w:date="2021-06-15T14:30:00Z">
              <w:tcPr>
                <w:tcW w:w="1255" w:type="dxa"/>
                <w:tcBorders>
                  <w:top w:val="nil"/>
                  <w:left w:val="nil"/>
                  <w:bottom w:val="nil"/>
                  <w:right w:val="nil"/>
                </w:tcBorders>
              </w:tcPr>
            </w:tcPrChange>
          </w:tcPr>
          <w:p w14:paraId="73863759" w14:textId="77777777" w:rsidR="003F0D33" w:rsidRDefault="003F0D33" w:rsidP="001F07C0">
            <w:pPr>
              <w:jc w:val="center"/>
              <w:rPr>
                <w:ins w:id="743" w:author="Liu xg" w:date="2021-06-12T20:54:00Z"/>
              </w:rPr>
            </w:pPr>
            <m:oMathPara>
              <m:oMath>
                <m:r>
                  <w:ins w:id="744" w:author="Liu xg" w:date="2021-06-12T20:54:00Z">
                    <w:rPr>
                      <w:rFonts w:ascii="Cambria Math" w:hAnsi="Cambria Math"/>
                    </w:rPr>
                    <m:t>2</m:t>
                  </w:ins>
                </m:r>
              </m:oMath>
            </m:oMathPara>
          </w:p>
        </w:tc>
        <w:tc>
          <w:tcPr>
            <w:tcW w:w="567" w:type="dxa"/>
            <w:tcBorders>
              <w:top w:val="nil"/>
              <w:left w:val="nil"/>
              <w:bottom w:val="nil"/>
              <w:right w:val="nil"/>
            </w:tcBorders>
            <w:tcPrChange w:id="745" w:author="Liu xg" w:date="2021-06-15T14:30:00Z">
              <w:tcPr>
                <w:tcW w:w="567" w:type="dxa"/>
                <w:tcBorders>
                  <w:top w:val="nil"/>
                  <w:left w:val="nil"/>
                  <w:bottom w:val="nil"/>
                  <w:right w:val="nil"/>
                </w:tcBorders>
              </w:tcPr>
            </w:tcPrChange>
          </w:tcPr>
          <w:p w14:paraId="7F063EA6" w14:textId="77777777" w:rsidR="003F0D33" w:rsidRDefault="003F0D33" w:rsidP="001F07C0">
            <w:pPr>
              <w:jc w:val="center"/>
              <w:rPr>
                <w:ins w:id="746" w:author="Liu xg" w:date="2021-06-12T20:54:00Z"/>
              </w:rPr>
            </w:pPr>
            <w:ins w:id="747" w:author="Liu xg" w:date="2021-06-12T20:54:00Z">
              <w:r>
                <w:t>10</w:t>
              </w:r>
            </w:ins>
          </w:p>
        </w:tc>
        <w:tc>
          <w:tcPr>
            <w:tcW w:w="774" w:type="dxa"/>
            <w:tcBorders>
              <w:top w:val="nil"/>
              <w:left w:val="nil"/>
              <w:bottom w:val="nil"/>
              <w:right w:val="nil"/>
            </w:tcBorders>
            <w:tcPrChange w:id="748" w:author="Liu xg" w:date="2021-06-15T14:30:00Z">
              <w:tcPr>
                <w:tcW w:w="1580" w:type="dxa"/>
                <w:tcBorders>
                  <w:top w:val="nil"/>
                  <w:left w:val="nil"/>
                  <w:bottom w:val="nil"/>
                  <w:right w:val="nil"/>
                </w:tcBorders>
              </w:tcPr>
            </w:tcPrChange>
          </w:tcPr>
          <w:p w14:paraId="2D9E671C" w14:textId="4D55FFB3" w:rsidR="003F0D33" w:rsidRDefault="003F0D33" w:rsidP="001F07C0">
            <w:pPr>
              <w:jc w:val="center"/>
              <w:rPr>
                <w:ins w:id="749" w:author="Liu xg" w:date="2021-06-12T20:54:00Z"/>
              </w:rPr>
            </w:pPr>
            <w:ins w:id="750" w:author="Liu xg" w:date="2021-06-12T20:54:00Z">
              <w:r>
                <w:t>-</w:t>
              </w:r>
            </w:ins>
            <w:ins w:id="751" w:author="Liu xg" w:date="2021-06-16T10:44:00Z">
              <w:r w:rsidR="00E554B5">
                <w:t>87</w:t>
              </w:r>
            </w:ins>
          </w:p>
        </w:tc>
        <w:tc>
          <w:tcPr>
            <w:tcW w:w="242" w:type="dxa"/>
            <w:tcBorders>
              <w:top w:val="nil"/>
              <w:left w:val="nil"/>
              <w:bottom w:val="nil"/>
              <w:right w:val="nil"/>
            </w:tcBorders>
            <w:tcPrChange w:id="752" w:author="Liu xg" w:date="2021-06-15T14:30:00Z">
              <w:tcPr>
                <w:tcW w:w="242" w:type="dxa"/>
                <w:tcBorders>
                  <w:top w:val="nil"/>
                  <w:left w:val="nil"/>
                  <w:bottom w:val="nil"/>
                  <w:right w:val="nil"/>
                </w:tcBorders>
              </w:tcPr>
            </w:tcPrChange>
          </w:tcPr>
          <w:p w14:paraId="30E659F1" w14:textId="77777777" w:rsidR="003F0D33" w:rsidRDefault="003F0D33" w:rsidP="001F07C0">
            <w:pPr>
              <w:jc w:val="center"/>
              <w:rPr>
                <w:ins w:id="753" w:author="Liu xg" w:date="2021-06-12T20:54:00Z"/>
              </w:rPr>
            </w:pPr>
            <w:ins w:id="754" w:author="Liu xg" w:date="2021-06-12T20:54:00Z">
              <w:r>
                <w:rPr>
                  <w:rFonts w:hint="eastAsia"/>
                </w:rPr>
                <w:t>5</w:t>
              </w:r>
            </w:ins>
          </w:p>
        </w:tc>
        <w:tc>
          <w:tcPr>
            <w:tcW w:w="428" w:type="dxa"/>
            <w:tcBorders>
              <w:top w:val="nil"/>
              <w:left w:val="nil"/>
              <w:bottom w:val="nil"/>
              <w:right w:val="nil"/>
            </w:tcBorders>
            <w:tcPrChange w:id="755" w:author="Liu xg" w:date="2021-06-15T14:30:00Z">
              <w:tcPr>
                <w:tcW w:w="428" w:type="dxa"/>
                <w:tcBorders>
                  <w:top w:val="nil"/>
                  <w:left w:val="nil"/>
                  <w:bottom w:val="nil"/>
                  <w:right w:val="nil"/>
                </w:tcBorders>
              </w:tcPr>
            </w:tcPrChange>
          </w:tcPr>
          <w:p w14:paraId="101531F2" w14:textId="77777777" w:rsidR="003F0D33" w:rsidRDefault="003F0D33" w:rsidP="001F07C0">
            <w:pPr>
              <w:jc w:val="center"/>
              <w:rPr>
                <w:ins w:id="756" w:author="Liu xg" w:date="2021-06-12T20:54:00Z"/>
              </w:rPr>
            </w:pPr>
            <w:ins w:id="757" w:author="Liu xg" w:date="2021-06-12T20:54:00Z">
              <w:r>
                <w:rPr>
                  <w:rFonts w:hint="eastAsia"/>
                </w:rPr>
                <w:t>1</w:t>
              </w:r>
              <w:r>
                <w:t>0</w:t>
              </w:r>
            </w:ins>
          </w:p>
        </w:tc>
        <w:tc>
          <w:tcPr>
            <w:tcW w:w="383" w:type="dxa"/>
            <w:tcBorders>
              <w:top w:val="nil"/>
              <w:left w:val="nil"/>
              <w:bottom w:val="nil"/>
              <w:right w:val="nil"/>
            </w:tcBorders>
            <w:tcPrChange w:id="758" w:author="Liu xg" w:date="2021-06-15T14:30:00Z">
              <w:tcPr>
                <w:tcW w:w="383" w:type="dxa"/>
                <w:tcBorders>
                  <w:top w:val="nil"/>
                  <w:left w:val="nil"/>
                  <w:bottom w:val="nil"/>
                  <w:right w:val="nil"/>
                </w:tcBorders>
              </w:tcPr>
            </w:tcPrChange>
          </w:tcPr>
          <w:p w14:paraId="1829B7A8" w14:textId="77777777" w:rsidR="003F0D33" w:rsidRDefault="003F0D33" w:rsidP="001F07C0">
            <w:pPr>
              <w:jc w:val="center"/>
              <w:rPr>
                <w:ins w:id="759" w:author="Liu xg" w:date="2021-06-12T20:54:00Z"/>
              </w:rPr>
            </w:pPr>
            <w:ins w:id="760" w:author="Liu xg" w:date="2021-06-12T20:54:00Z">
              <w:r>
                <w:rPr>
                  <w:rFonts w:hint="eastAsia"/>
                </w:rPr>
                <w:t>5</w:t>
              </w:r>
            </w:ins>
          </w:p>
        </w:tc>
      </w:tr>
      <w:tr w:rsidR="003F0D33" w14:paraId="13170DD6" w14:textId="77777777" w:rsidTr="0000091C">
        <w:trPr>
          <w:jc w:val="center"/>
          <w:ins w:id="761" w:author="Liu xg" w:date="2021-06-12T20:54:00Z"/>
          <w:trPrChange w:id="762" w:author="Liu xg" w:date="2021-06-15T14:30:00Z">
            <w:trPr>
              <w:jc w:val="center"/>
            </w:trPr>
          </w:trPrChange>
        </w:trPr>
        <w:tc>
          <w:tcPr>
            <w:tcW w:w="1255" w:type="dxa"/>
            <w:tcBorders>
              <w:top w:val="nil"/>
              <w:left w:val="nil"/>
              <w:bottom w:val="nil"/>
              <w:right w:val="nil"/>
            </w:tcBorders>
            <w:tcPrChange w:id="763" w:author="Liu xg" w:date="2021-06-15T14:30:00Z">
              <w:tcPr>
                <w:tcW w:w="1255" w:type="dxa"/>
                <w:tcBorders>
                  <w:top w:val="nil"/>
                  <w:left w:val="nil"/>
                  <w:bottom w:val="nil"/>
                  <w:right w:val="nil"/>
                </w:tcBorders>
              </w:tcPr>
            </w:tcPrChange>
          </w:tcPr>
          <w:p w14:paraId="647741FA" w14:textId="77777777" w:rsidR="003F0D33" w:rsidRDefault="003F0D33" w:rsidP="001F07C0">
            <w:pPr>
              <w:jc w:val="center"/>
              <w:rPr>
                <w:ins w:id="764" w:author="Liu xg" w:date="2021-06-12T20:54:00Z"/>
              </w:rPr>
            </w:pPr>
            <m:oMathPara>
              <m:oMath>
                <m:r>
                  <w:ins w:id="765" w:author="Liu xg" w:date="2021-06-12T20:54:00Z">
                    <w:rPr>
                      <w:rFonts w:ascii="Cambria Math" w:hAnsi="Cambria Math"/>
                    </w:rPr>
                    <m:t>3</m:t>
                  </w:ins>
                </m:r>
              </m:oMath>
            </m:oMathPara>
          </w:p>
        </w:tc>
        <w:tc>
          <w:tcPr>
            <w:tcW w:w="567" w:type="dxa"/>
            <w:tcBorders>
              <w:top w:val="nil"/>
              <w:left w:val="nil"/>
              <w:bottom w:val="nil"/>
              <w:right w:val="nil"/>
            </w:tcBorders>
            <w:tcPrChange w:id="766" w:author="Liu xg" w:date="2021-06-15T14:30:00Z">
              <w:tcPr>
                <w:tcW w:w="567" w:type="dxa"/>
                <w:tcBorders>
                  <w:top w:val="nil"/>
                  <w:left w:val="nil"/>
                  <w:bottom w:val="nil"/>
                  <w:right w:val="nil"/>
                </w:tcBorders>
              </w:tcPr>
            </w:tcPrChange>
          </w:tcPr>
          <w:p w14:paraId="4E2AEF15" w14:textId="77777777" w:rsidR="003F0D33" w:rsidRDefault="003F0D33" w:rsidP="001F07C0">
            <w:pPr>
              <w:jc w:val="center"/>
              <w:rPr>
                <w:ins w:id="767" w:author="Liu xg" w:date="2021-06-12T20:54:00Z"/>
              </w:rPr>
            </w:pPr>
            <w:ins w:id="768" w:author="Liu xg" w:date="2021-06-12T20:54:00Z">
              <w:r>
                <w:t>10</w:t>
              </w:r>
            </w:ins>
          </w:p>
        </w:tc>
        <w:tc>
          <w:tcPr>
            <w:tcW w:w="774" w:type="dxa"/>
            <w:tcBorders>
              <w:top w:val="nil"/>
              <w:left w:val="nil"/>
              <w:bottom w:val="nil"/>
              <w:right w:val="nil"/>
            </w:tcBorders>
            <w:tcPrChange w:id="769" w:author="Liu xg" w:date="2021-06-15T14:30:00Z">
              <w:tcPr>
                <w:tcW w:w="1580" w:type="dxa"/>
                <w:tcBorders>
                  <w:top w:val="nil"/>
                  <w:left w:val="nil"/>
                  <w:bottom w:val="nil"/>
                  <w:right w:val="nil"/>
                </w:tcBorders>
              </w:tcPr>
            </w:tcPrChange>
          </w:tcPr>
          <w:p w14:paraId="6022DB9C" w14:textId="0D045E09" w:rsidR="003F0D33" w:rsidRDefault="003F0D33" w:rsidP="001F07C0">
            <w:pPr>
              <w:jc w:val="center"/>
              <w:rPr>
                <w:ins w:id="770" w:author="Liu xg" w:date="2021-06-12T20:54:00Z"/>
              </w:rPr>
            </w:pPr>
            <w:ins w:id="771" w:author="Liu xg" w:date="2021-06-12T20:54:00Z">
              <w:r>
                <w:t>-</w:t>
              </w:r>
            </w:ins>
            <w:ins w:id="772" w:author="Liu xg" w:date="2021-06-16T10:44:00Z">
              <w:r w:rsidR="00E554B5">
                <w:t>46</w:t>
              </w:r>
            </w:ins>
          </w:p>
        </w:tc>
        <w:tc>
          <w:tcPr>
            <w:tcW w:w="242" w:type="dxa"/>
            <w:tcBorders>
              <w:top w:val="nil"/>
              <w:left w:val="nil"/>
              <w:bottom w:val="nil"/>
              <w:right w:val="nil"/>
            </w:tcBorders>
            <w:tcPrChange w:id="773" w:author="Liu xg" w:date="2021-06-15T14:30:00Z">
              <w:tcPr>
                <w:tcW w:w="242" w:type="dxa"/>
                <w:tcBorders>
                  <w:top w:val="nil"/>
                  <w:left w:val="nil"/>
                  <w:bottom w:val="nil"/>
                  <w:right w:val="nil"/>
                </w:tcBorders>
              </w:tcPr>
            </w:tcPrChange>
          </w:tcPr>
          <w:p w14:paraId="344FC77D" w14:textId="77777777" w:rsidR="003F0D33" w:rsidRDefault="003F0D33" w:rsidP="001F07C0">
            <w:pPr>
              <w:jc w:val="center"/>
              <w:rPr>
                <w:ins w:id="774" w:author="Liu xg" w:date="2021-06-12T20:54:00Z"/>
              </w:rPr>
            </w:pPr>
            <w:ins w:id="775" w:author="Liu xg" w:date="2021-06-12T20:54:00Z">
              <w:r>
                <w:rPr>
                  <w:rFonts w:hint="eastAsia"/>
                </w:rPr>
                <w:t>5</w:t>
              </w:r>
            </w:ins>
          </w:p>
        </w:tc>
        <w:tc>
          <w:tcPr>
            <w:tcW w:w="428" w:type="dxa"/>
            <w:tcBorders>
              <w:top w:val="nil"/>
              <w:left w:val="nil"/>
              <w:bottom w:val="nil"/>
              <w:right w:val="nil"/>
            </w:tcBorders>
            <w:tcPrChange w:id="776" w:author="Liu xg" w:date="2021-06-15T14:30:00Z">
              <w:tcPr>
                <w:tcW w:w="428" w:type="dxa"/>
                <w:tcBorders>
                  <w:top w:val="nil"/>
                  <w:left w:val="nil"/>
                  <w:bottom w:val="nil"/>
                  <w:right w:val="nil"/>
                </w:tcBorders>
              </w:tcPr>
            </w:tcPrChange>
          </w:tcPr>
          <w:p w14:paraId="73A4DBC0" w14:textId="77777777" w:rsidR="003F0D33" w:rsidRDefault="003F0D33" w:rsidP="001F07C0">
            <w:pPr>
              <w:jc w:val="center"/>
              <w:rPr>
                <w:ins w:id="777" w:author="Liu xg" w:date="2021-06-12T20:54:00Z"/>
              </w:rPr>
            </w:pPr>
            <w:ins w:id="778" w:author="Liu xg" w:date="2021-06-12T20:54:00Z">
              <w:r>
                <w:rPr>
                  <w:rFonts w:hint="eastAsia"/>
                </w:rPr>
                <w:t>1</w:t>
              </w:r>
              <w:r>
                <w:t>0</w:t>
              </w:r>
            </w:ins>
          </w:p>
        </w:tc>
        <w:tc>
          <w:tcPr>
            <w:tcW w:w="383" w:type="dxa"/>
            <w:tcBorders>
              <w:top w:val="nil"/>
              <w:left w:val="nil"/>
              <w:bottom w:val="nil"/>
              <w:right w:val="nil"/>
            </w:tcBorders>
            <w:tcPrChange w:id="779" w:author="Liu xg" w:date="2021-06-15T14:30:00Z">
              <w:tcPr>
                <w:tcW w:w="383" w:type="dxa"/>
                <w:tcBorders>
                  <w:top w:val="nil"/>
                  <w:left w:val="nil"/>
                  <w:bottom w:val="nil"/>
                  <w:right w:val="nil"/>
                </w:tcBorders>
              </w:tcPr>
            </w:tcPrChange>
          </w:tcPr>
          <w:p w14:paraId="168F50AF" w14:textId="77777777" w:rsidR="003F0D33" w:rsidRDefault="003F0D33" w:rsidP="001F07C0">
            <w:pPr>
              <w:jc w:val="center"/>
              <w:rPr>
                <w:ins w:id="780" w:author="Liu xg" w:date="2021-06-12T20:54:00Z"/>
              </w:rPr>
            </w:pPr>
            <w:ins w:id="781" w:author="Liu xg" w:date="2021-06-12T20:54:00Z">
              <w:r>
                <w:rPr>
                  <w:rFonts w:hint="eastAsia"/>
                </w:rPr>
                <w:t>5</w:t>
              </w:r>
            </w:ins>
          </w:p>
        </w:tc>
      </w:tr>
      <w:tr w:rsidR="003F0D33" w14:paraId="52C218C4" w14:textId="77777777" w:rsidTr="0000091C">
        <w:trPr>
          <w:jc w:val="center"/>
          <w:ins w:id="782" w:author="Liu xg" w:date="2021-06-12T20:54:00Z"/>
          <w:trPrChange w:id="783" w:author="Liu xg" w:date="2021-06-15T14:30:00Z">
            <w:trPr>
              <w:jc w:val="center"/>
            </w:trPr>
          </w:trPrChange>
        </w:trPr>
        <w:tc>
          <w:tcPr>
            <w:tcW w:w="1255" w:type="dxa"/>
            <w:tcBorders>
              <w:top w:val="nil"/>
              <w:left w:val="nil"/>
              <w:bottom w:val="nil"/>
              <w:right w:val="nil"/>
            </w:tcBorders>
            <w:tcPrChange w:id="784" w:author="Liu xg" w:date="2021-06-15T14:30:00Z">
              <w:tcPr>
                <w:tcW w:w="1255" w:type="dxa"/>
                <w:tcBorders>
                  <w:top w:val="nil"/>
                  <w:left w:val="nil"/>
                  <w:bottom w:val="nil"/>
                  <w:right w:val="nil"/>
                </w:tcBorders>
              </w:tcPr>
            </w:tcPrChange>
          </w:tcPr>
          <w:p w14:paraId="767A906C" w14:textId="77777777" w:rsidR="003F0D33" w:rsidRDefault="003F0D33" w:rsidP="001F07C0">
            <w:pPr>
              <w:jc w:val="center"/>
              <w:rPr>
                <w:ins w:id="785" w:author="Liu xg" w:date="2021-06-12T20:54:00Z"/>
              </w:rPr>
            </w:pPr>
            <m:oMathPara>
              <m:oMath>
                <m:r>
                  <w:ins w:id="786" w:author="Liu xg" w:date="2021-06-12T20:54:00Z">
                    <w:rPr>
                      <w:rFonts w:ascii="Cambria Math" w:hAnsi="Cambria Math"/>
                    </w:rPr>
                    <m:t>4</m:t>
                  </w:ins>
                </m:r>
              </m:oMath>
            </m:oMathPara>
          </w:p>
        </w:tc>
        <w:tc>
          <w:tcPr>
            <w:tcW w:w="567" w:type="dxa"/>
            <w:tcBorders>
              <w:top w:val="nil"/>
              <w:left w:val="nil"/>
              <w:bottom w:val="nil"/>
              <w:right w:val="nil"/>
            </w:tcBorders>
            <w:tcPrChange w:id="787" w:author="Liu xg" w:date="2021-06-15T14:30:00Z">
              <w:tcPr>
                <w:tcW w:w="567" w:type="dxa"/>
                <w:tcBorders>
                  <w:top w:val="nil"/>
                  <w:left w:val="nil"/>
                  <w:bottom w:val="nil"/>
                  <w:right w:val="nil"/>
                </w:tcBorders>
              </w:tcPr>
            </w:tcPrChange>
          </w:tcPr>
          <w:p w14:paraId="57037C97" w14:textId="77777777" w:rsidR="003F0D33" w:rsidRDefault="003F0D33" w:rsidP="001F07C0">
            <w:pPr>
              <w:jc w:val="center"/>
              <w:rPr>
                <w:ins w:id="788" w:author="Liu xg" w:date="2021-06-12T20:54:00Z"/>
              </w:rPr>
            </w:pPr>
            <w:ins w:id="789" w:author="Liu xg" w:date="2021-06-12T20:54:00Z">
              <w:r>
                <w:t>80</w:t>
              </w:r>
            </w:ins>
          </w:p>
        </w:tc>
        <w:tc>
          <w:tcPr>
            <w:tcW w:w="774" w:type="dxa"/>
            <w:tcBorders>
              <w:top w:val="nil"/>
              <w:left w:val="nil"/>
              <w:bottom w:val="nil"/>
              <w:right w:val="nil"/>
            </w:tcBorders>
            <w:tcPrChange w:id="790" w:author="Liu xg" w:date="2021-06-15T14:30:00Z">
              <w:tcPr>
                <w:tcW w:w="1580" w:type="dxa"/>
                <w:tcBorders>
                  <w:top w:val="nil"/>
                  <w:left w:val="nil"/>
                  <w:bottom w:val="nil"/>
                  <w:right w:val="nil"/>
                </w:tcBorders>
              </w:tcPr>
            </w:tcPrChange>
          </w:tcPr>
          <w:p w14:paraId="3BCF8259" w14:textId="5873E207" w:rsidR="003F0D33" w:rsidRDefault="00E554B5" w:rsidP="001F07C0">
            <w:pPr>
              <w:jc w:val="center"/>
              <w:rPr>
                <w:ins w:id="791" w:author="Liu xg" w:date="2021-06-12T20:54:00Z"/>
              </w:rPr>
            </w:pPr>
            <w:ins w:id="792" w:author="Liu xg" w:date="2021-06-16T10:45:00Z">
              <w:r>
                <w:t>6</w:t>
              </w:r>
            </w:ins>
            <w:ins w:id="793" w:author="Liu xg" w:date="2021-06-16T10:44:00Z">
              <w:r>
                <w:t>0</w:t>
              </w:r>
            </w:ins>
          </w:p>
        </w:tc>
        <w:tc>
          <w:tcPr>
            <w:tcW w:w="242" w:type="dxa"/>
            <w:tcBorders>
              <w:top w:val="nil"/>
              <w:left w:val="nil"/>
              <w:bottom w:val="nil"/>
              <w:right w:val="nil"/>
            </w:tcBorders>
            <w:tcPrChange w:id="794" w:author="Liu xg" w:date="2021-06-15T14:30:00Z">
              <w:tcPr>
                <w:tcW w:w="242" w:type="dxa"/>
                <w:tcBorders>
                  <w:top w:val="nil"/>
                  <w:left w:val="nil"/>
                  <w:bottom w:val="nil"/>
                  <w:right w:val="nil"/>
                </w:tcBorders>
              </w:tcPr>
            </w:tcPrChange>
          </w:tcPr>
          <w:p w14:paraId="22C873D7" w14:textId="77777777" w:rsidR="003F0D33" w:rsidRDefault="003F0D33" w:rsidP="001F07C0">
            <w:pPr>
              <w:jc w:val="center"/>
              <w:rPr>
                <w:ins w:id="795" w:author="Liu xg" w:date="2021-06-12T20:54:00Z"/>
              </w:rPr>
            </w:pPr>
            <w:ins w:id="796" w:author="Liu xg" w:date="2021-06-12T20:54:00Z">
              <w:r>
                <w:rPr>
                  <w:rFonts w:hint="eastAsia"/>
                </w:rPr>
                <w:t>5</w:t>
              </w:r>
            </w:ins>
          </w:p>
        </w:tc>
        <w:tc>
          <w:tcPr>
            <w:tcW w:w="428" w:type="dxa"/>
            <w:tcBorders>
              <w:top w:val="nil"/>
              <w:left w:val="nil"/>
              <w:bottom w:val="nil"/>
              <w:right w:val="nil"/>
            </w:tcBorders>
            <w:tcPrChange w:id="797" w:author="Liu xg" w:date="2021-06-15T14:30:00Z">
              <w:tcPr>
                <w:tcW w:w="428" w:type="dxa"/>
                <w:tcBorders>
                  <w:top w:val="nil"/>
                  <w:left w:val="nil"/>
                  <w:bottom w:val="nil"/>
                  <w:right w:val="nil"/>
                </w:tcBorders>
              </w:tcPr>
            </w:tcPrChange>
          </w:tcPr>
          <w:p w14:paraId="7F10BAF8" w14:textId="77777777" w:rsidR="003F0D33" w:rsidRDefault="003F0D33" w:rsidP="001F07C0">
            <w:pPr>
              <w:jc w:val="center"/>
              <w:rPr>
                <w:ins w:id="798" w:author="Liu xg" w:date="2021-06-12T20:54:00Z"/>
              </w:rPr>
            </w:pPr>
            <w:ins w:id="799" w:author="Liu xg" w:date="2021-06-12T20:54:00Z">
              <w:r>
                <w:rPr>
                  <w:rFonts w:hint="eastAsia"/>
                </w:rPr>
                <w:t>1</w:t>
              </w:r>
              <w:r>
                <w:t>0</w:t>
              </w:r>
            </w:ins>
          </w:p>
        </w:tc>
        <w:tc>
          <w:tcPr>
            <w:tcW w:w="383" w:type="dxa"/>
            <w:tcBorders>
              <w:top w:val="nil"/>
              <w:left w:val="nil"/>
              <w:bottom w:val="nil"/>
              <w:right w:val="nil"/>
            </w:tcBorders>
            <w:tcPrChange w:id="800" w:author="Liu xg" w:date="2021-06-15T14:30:00Z">
              <w:tcPr>
                <w:tcW w:w="383" w:type="dxa"/>
                <w:tcBorders>
                  <w:top w:val="nil"/>
                  <w:left w:val="nil"/>
                  <w:bottom w:val="nil"/>
                  <w:right w:val="nil"/>
                </w:tcBorders>
              </w:tcPr>
            </w:tcPrChange>
          </w:tcPr>
          <w:p w14:paraId="3FE1C151" w14:textId="77777777" w:rsidR="003F0D33" w:rsidRDefault="003F0D33" w:rsidP="001F07C0">
            <w:pPr>
              <w:jc w:val="center"/>
              <w:rPr>
                <w:ins w:id="801" w:author="Liu xg" w:date="2021-06-12T20:54:00Z"/>
              </w:rPr>
            </w:pPr>
            <w:ins w:id="802" w:author="Liu xg" w:date="2021-06-12T20:54:00Z">
              <w:r>
                <w:rPr>
                  <w:rFonts w:hint="eastAsia"/>
                </w:rPr>
                <w:t>5</w:t>
              </w:r>
            </w:ins>
          </w:p>
        </w:tc>
      </w:tr>
      <w:tr w:rsidR="003F0D33" w14:paraId="3CAAF62B" w14:textId="77777777" w:rsidTr="0000091C">
        <w:trPr>
          <w:jc w:val="center"/>
          <w:ins w:id="803" w:author="Liu xg" w:date="2021-06-12T20:54:00Z"/>
          <w:trPrChange w:id="804" w:author="Liu xg" w:date="2021-06-15T14:30:00Z">
            <w:trPr>
              <w:jc w:val="center"/>
            </w:trPr>
          </w:trPrChange>
        </w:trPr>
        <w:tc>
          <w:tcPr>
            <w:tcW w:w="1255" w:type="dxa"/>
            <w:tcBorders>
              <w:top w:val="nil"/>
              <w:left w:val="nil"/>
              <w:bottom w:val="nil"/>
              <w:right w:val="nil"/>
            </w:tcBorders>
            <w:tcPrChange w:id="805" w:author="Liu xg" w:date="2021-06-15T14:30:00Z">
              <w:tcPr>
                <w:tcW w:w="1255" w:type="dxa"/>
                <w:tcBorders>
                  <w:top w:val="nil"/>
                  <w:left w:val="nil"/>
                  <w:bottom w:val="nil"/>
                  <w:right w:val="nil"/>
                </w:tcBorders>
              </w:tcPr>
            </w:tcPrChange>
          </w:tcPr>
          <w:p w14:paraId="7B3CF6F5" w14:textId="77777777" w:rsidR="003F0D33" w:rsidRDefault="003F0D33" w:rsidP="001F07C0">
            <w:pPr>
              <w:jc w:val="center"/>
              <w:rPr>
                <w:ins w:id="806" w:author="Liu xg" w:date="2021-06-12T20:54:00Z"/>
                <w:rFonts w:cs="Times New Roman"/>
              </w:rPr>
            </w:pPr>
            <w:ins w:id="807" w:author="Liu xg" w:date="2021-06-12T20:54:00Z">
              <w:r>
                <w:rPr>
                  <w:rFonts w:cs="Times New Roman" w:hint="eastAsia"/>
                </w:rPr>
                <w:t>5</w:t>
              </w:r>
            </w:ins>
          </w:p>
        </w:tc>
        <w:tc>
          <w:tcPr>
            <w:tcW w:w="567" w:type="dxa"/>
            <w:tcBorders>
              <w:top w:val="nil"/>
              <w:left w:val="nil"/>
              <w:bottom w:val="nil"/>
              <w:right w:val="nil"/>
            </w:tcBorders>
            <w:tcPrChange w:id="808" w:author="Liu xg" w:date="2021-06-15T14:30:00Z">
              <w:tcPr>
                <w:tcW w:w="567" w:type="dxa"/>
                <w:tcBorders>
                  <w:top w:val="nil"/>
                  <w:left w:val="nil"/>
                  <w:bottom w:val="nil"/>
                  <w:right w:val="nil"/>
                </w:tcBorders>
              </w:tcPr>
            </w:tcPrChange>
          </w:tcPr>
          <w:p w14:paraId="6CDB1A73" w14:textId="77777777" w:rsidR="003F0D33" w:rsidRDefault="003F0D33" w:rsidP="001F07C0">
            <w:pPr>
              <w:jc w:val="center"/>
              <w:rPr>
                <w:ins w:id="809" w:author="Liu xg" w:date="2021-06-12T20:54:00Z"/>
              </w:rPr>
            </w:pPr>
            <w:ins w:id="810" w:author="Liu xg" w:date="2021-06-12T20:54:00Z">
              <w:r>
                <w:rPr>
                  <w:rFonts w:hint="eastAsia"/>
                </w:rPr>
                <w:t>8</w:t>
              </w:r>
              <w:r>
                <w:t>0</w:t>
              </w:r>
            </w:ins>
          </w:p>
        </w:tc>
        <w:tc>
          <w:tcPr>
            <w:tcW w:w="774" w:type="dxa"/>
            <w:tcBorders>
              <w:top w:val="nil"/>
              <w:left w:val="nil"/>
              <w:bottom w:val="nil"/>
              <w:right w:val="nil"/>
            </w:tcBorders>
            <w:tcPrChange w:id="811" w:author="Liu xg" w:date="2021-06-15T14:30:00Z">
              <w:tcPr>
                <w:tcW w:w="1580" w:type="dxa"/>
                <w:tcBorders>
                  <w:top w:val="nil"/>
                  <w:left w:val="nil"/>
                  <w:bottom w:val="nil"/>
                  <w:right w:val="nil"/>
                </w:tcBorders>
              </w:tcPr>
            </w:tcPrChange>
          </w:tcPr>
          <w:p w14:paraId="2C929AF3" w14:textId="1DD204E6" w:rsidR="003F0D33" w:rsidRDefault="00E554B5" w:rsidP="001F07C0">
            <w:pPr>
              <w:jc w:val="center"/>
              <w:rPr>
                <w:ins w:id="812" w:author="Liu xg" w:date="2021-06-12T20:54:00Z"/>
              </w:rPr>
            </w:pPr>
            <w:ins w:id="813" w:author="Liu xg" w:date="2021-06-16T10:45:00Z">
              <w:r>
                <w:t>63</w:t>
              </w:r>
            </w:ins>
          </w:p>
        </w:tc>
        <w:tc>
          <w:tcPr>
            <w:tcW w:w="242" w:type="dxa"/>
            <w:tcBorders>
              <w:top w:val="nil"/>
              <w:left w:val="nil"/>
              <w:bottom w:val="nil"/>
              <w:right w:val="nil"/>
            </w:tcBorders>
            <w:tcPrChange w:id="814" w:author="Liu xg" w:date="2021-06-15T14:30:00Z">
              <w:tcPr>
                <w:tcW w:w="242" w:type="dxa"/>
                <w:tcBorders>
                  <w:top w:val="nil"/>
                  <w:left w:val="nil"/>
                  <w:bottom w:val="nil"/>
                  <w:right w:val="nil"/>
                </w:tcBorders>
              </w:tcPr>
            </w:tcPrChange>
          </w:tcPr>
          <w:p w14:paraId="0F4F28C8" w14:textId="77777777" w:rsidR="003F0D33" w:rsidRDefault="003F0D33" w:rsidP="001F07C0">
            <w:pPr>
              <w:jc w:val="center"/>
              <w:rPr>
                <w:ins w:id="815" w:author="Liu xg" w:date="2021-06-12T20:54:00Z"/>
              </w:rPr>
            </w:pPr>
            <w:ins w:id="816" w:author="Liu xg" w:date="2021-06-12T20:54:00Z">
              <w:r>
                <w:rPr>
                  <w:rFonts w:hint="eastAsia"/>
                </w:rPr>
                <w:t>5</w:t>
              </w:r>
            </w:ins>
          </w:p>
        </w:tc>
        <w:tc>
          <w:tcPr>
            <w:tcW w:w="428" w:type="dxa"/>
            <w:tcBorders>
              <w:top w:val="nil"/>
              <w:left w:val="nil"/>
              <w:bottom w:val="nil"/>
              <w:right w:val="nil"/>
            </w:tcBorders>
            <w:tcPrChange w:id="817" w:author="Liu xg" w:date="2021-06-15T14:30:00Z">
              <w:tcPr>
                <w:tcW w:w="428" w:type="dxa"/>
                <w:tcBorders>
                  <w:top w:val="nil"/>
                  <w:left w:val="nil"/>
                  <w:bottom w:val="nil"/>
                  <w:right w:val="nil"/>
                </w:tcBorders>
              </w:tcPr>
            </w:tcPrChange>
          </w:tcPr>
          <w:p w14:paraId="6ADC4597" w14:textId="77777777" w:rsidR="003F0D33" w:rsidRDefault="003F0D33" w:rsidP="001F07C0">
            <w:pPr>
              <w:jc w:val="center"/>
              <w:rPr>
                <w:ins w:id="818" w:author="Liu xg" w:date="2021-06-12T20:54:00Z"/>
              </w:rPr>
            </w:pPr>
            <w:ins w:id="819" w:author="Liu xg" w:date="2021-06-12T20:54:00Z">
              <w:r>
                <w:rPr>
                  <w:rFonts w:hint="eastAsia"/>
                </w:rPr>
                <w:t>1</w:t>
              </w:r>
              <w:r>
                <w:t>0</w:t>
              </w:r>
            </w:ins>
          </w:p>
        </w:tc>
        <w:tc>
          <w:tcPr>
            <w:tcW w:w="383" w:type="dxa"/>
            <w:tcBorders>
              <w:top w:val="nil"/>
              <w:left w:val="nil"/>
              <w:bottom w:val="nil"/>
              <w:right w:val="nil"/>
            </w:tcBorders>
            <w:tcPrChange w:id="820" w:author="Liu xg" w:date="2021-06-15T14:30:00Z">
              <w:tcPr>
                <w:tcW w:w="383" w:type="dxa"/>
                <w:tcBorders>
                  <w:top w:val="nil"/>
                  <w:left w:val="nil"/>
                  <w:bottom w:val="nil"/>
                  <w:right w:val="nil"/>
                </w:tcBorders>
              </w:tcPr>
            </w:tcPrChange>
          </w:tcPr>
          <w:p w14:paraId="1F668FE5" w14:textId="77777777" w:rsidR="003F0D33" w:rsidRDefault="003F0D33" w:rsidP="001F07C0">
            <w:pPr>
              <w:jc w:val="center"/>
              <w:rPr>
                <w:ins w:id="821" w:author="Liu xg" w:date="2021-06-12T20:54:00Z"/>
              </w:rPr>
            </w:pPr>
            <w:ins w:id="822" w:author="Liu xg" w:date="2021-06-12T20:54:00Z">
              <w:r>
                <w:rPr>
                  <w:rFonts w:hint="eastAsia"/>
                </w:rPr>
                <w:t>5</w:t>
              </w:r>
            </w:ins>
          </w:p>
        </w:tc>
      </w:tr>
      <w:tr w:rsidR="003F0D33" w14:paraId="5FF12ADC" w14:textId="77777777" w:rsidTr="0000091C">
        <w:trPr>
          <w:jc w:val="center"/>
          <w:ins w:id="823" w:author="Liu xg" w:date="2021-06-12T20:54:00Z"/>
          <w:trPrChange w:id="824" w:author="Liu xg" w:date="2021-06-15T14:30:00Z">
            <w:trPr>
              <w:jc w:val="center"/>
            </w:trPr>
          </w:trPrChange>
        </w:trPr>
        <w:tc>
          <w:tcPr>
            <w:tcW w:w="1255" w:type="dxa"/>
            <w:tcBorders>
              <w:top w:val="nil"/>
              <w:left w:val="nil"/>
              <w:right w:val="nil"/>
            </w:tcBorders>
            <w:tcPrChange w:id="825" w:author="Liu xg" w:date="2021-06-15T14:30:00Z">
              <w:tcPr>
                <w:tcW w:w="1255" w:type="dxa"/>
                <w:tcBorders>
                  <w:top w:val="nil"/>
                  <w:left w:val="nil"/>
                  <w:right w:val="nil"/>
                </w:tcBorders>
              </w:tcPr>
            </w:tcPrChange>
          </w:tcPr>
          <w:p w14:paraId="05B2AF62" w14:textId="77777777" w:rsidR="003F0D33" w:rsidRDefault="003F0D33" w:rsidP="001F07C0">
            <w:pPr>
              <w:jc w:val="center"/>
              <w:rPr>
                <w:ins w:id="826" w:author="Liu xg" w:date="2021-06-12T20:54:00Z"/>
              </w:rPr>
            </w:pPr>
            <m:oMathPara>
              <m:oMath>
                <m:r>
                  <w:ins w:id="827" w:author="Liu xg" w:date="2021-06-12T20:54:00Z">
                    <w:rPr>
                      <w:rFonts w:ascii="Cambria Math" w:hAnsi="Cambria Math"/>
                    </w:rPr>
                    <m:t>6</m:t>
                  </w:ins>
                </m:r>
              </m:oMath>
            </m:oMathPara>
          </w:p>
        </w:tc>
        <w:tc>
          <w:tcPr>
            <w:tcW w:w="567" w:type="dxa"/>
            <w:tcBorders>
              <w:top w:val="nil"/>
              <w:left w:val="nil"/>
              <w:right w:val="nil"/>
            </w:tcBorders>
            <w:tcPrChange w:id="828" w:author="Liu xg" w:date="2021-06-15T14:30:00Z">
              <w:tcPr>
                <w:tcW w:w="567" w:type="dxa"/>
                <w:tcBorders>
                  <w:top w:val="nil"/>
                  <w:left w:val="nil"/>
                  <w:right w:val="nil"/>
                </w:tcBorders>
              </w:tcPr>
            </w:tcPrChange>
          </w:tcPr>
          <w:p w14:paraId="32FEFB53" w14:textId="77777777" w:rsidR="003F0D33" w:rsidRDefault="003F0D33" w:rsidP="001F07C0">
            <w:pPr>
              <w:jc w:val="center"/>
              <w:rPr>
                <w:ins w:id="829" w:author="Liu xg" w:date="2021-06-12T20:54:00Z"/>
              </w:rPr>
            </w:pPr>
            <w:ins w:id="830" w:author="Liu xg" w:date="2021-06-12T20:54:00Z">
              <w:r>
                <w:t>80</w:t>
              </w:r>
            </w:ins>
          </w:p>
        </w:tc>
        <w:tc>
          <w:tcPr>
            <w:tcW w:w="774" w:type="dxa"/>
            <w:tcBorders>
              <w:top w:val="nil"/>
              <w:left w:val="nil"/>
              <w:right w:val="nil"/>
            </w:tcBorders>
            <w:tcPrChange w:id="831" w:author="Liu xg" w:date="2021-06-15T14:30:00Z">
              <w:tcPr>
                <w:tcW w:w="1580" w:type="dxa"/>
                <w:tcBorders>
                  <w:top w:val="nil"/>
                  <w:left w:val="nil"/>
                  <w:right w:val="nil"/>
                </w:tcBorders>
              </w:tcPr>
            </w:tcPrChange>
          </w:tcPr>
          <w:p w14:paraId="7AFC65E2" w14:textId="6E6BC793" w:rsidR="003F0D33" w:rsidRDefault="00E554B5" w:rsidP="001F07C0">
            <w:pPr>
              <w:jc w:val="center"/>
              <w:rPr>
                <w:ins w:id="832" w:author="Liu xg" w:date="2021-06-12T20:54:00Z"/>
              </w:rPr>
            </w:pPr>
            <w:ins w:id="833" w:author="Liu xg" w:date="2021-06-16T10:45:00Z">
              <w:r>
                <w:t>4</w:t>
              </w:r>
            </w:ins>
            <w:ins w:id="834" w:author="Liu xg" w:date="2021-06-12T20:54:00Z">
              <w:r w:rsidR="003F0D33">
                <w:t>5</w:t>
              </w:r>
            </w:ins>
          </w:p>
        </w:tc>
        <w:tc>
          <w:tcPr>
            <w:tcW w:w="242" w:type="dxa"/>
            <w:tcBorders>
              <w:top w:val="nil"/>
              <w:left w:val="nil"/>
              <w:right w:val="nil"/>
            </w:tcBorders>
            <w:tcPrChange w:id="835" w:author="Liu xg" w:date="2021-06-15T14:30:00Z">
              <w:tcPr>
                <w:tcW w:w="242" w:type="dxa"/>
                <w:tcBorders>
                  <w:top w:val="nil"/>
                  <w:left w:val="nil"/>
                  <w:right w:val="nil"/>
                </w:tcBorders>
              </w:tcPr>
            </w:tcPrChange>
          </w:tcPr>
          <w:p w14:paraId="3FDD7AEC" w14:textId="77777777" w:rsidR="003F0D33" w:rsidRDefault="003F0D33" w:rsidP="001F07C0">
            <w:pPr>
              <w:jc w:val="center"/>
              <w:rPr>
                <w:ins w:id="836" w:author="Liu xg" w:date="2021-06-12T20:54:00Z"/>
              </w:rPr>
            </w:pPr>
            <w:ins w:id="837" w:author="Liu xg" w:date="2021-06-12T20:54:00Z">
              <w:r>
                <w:rPr>
                  <w:rFonts w:hint="eastAsia"/>
                </w:rPr>
                <w:t>5</w:t>
              </w:r>
            </w:ins>
          </w:p>
        </w:tc>
        <w:tc>
          <w:tcPr>
            <w:tcW w:w="428" w:type="dxa"/>
            <w:tcBorders>
              <w:top w:val="nil"/>
              <w:left w:val="nil"/>
              <w:right w:val="nil"/>
            </w:tcBorders>
            <w:tcPrChange w:id="838" w:author="Liu xg" w:date="2021-06-15T14:30:00Z">
              <w:tcPr>
                <w:tcW w:w="428" w:type="dxa"/>
                <w:tcBorders>
                  <w:top w:val="nil"/>
                  <w:left w:val="nil"/>
                  <w:right w:val="nil"/>
                </w:tcBorders>
              </w:tcPr>
            </w:tcPrChange>
          </w:tcPr>
          <w:p w14:paraId="2EC19843" w14:textId="77777777" w:rsidR="003F0D33" w:rsidRDefault="003F0D33" w:rsidP="001F07C0">
            <w:pPr>
              <w:jc w:val="center"/>
              <w:rPr>
                <w:ins w:id="839" w:author="Liu xg" w:date="2021-06-12T20:54:00Z"/>
              </w:rPr>
            </w:pPr>
            <w:ins w:id="840" w:author="Liu xg" w:date="2021-06-12T20:54:00Z">
              <w:r>
                <w:rPr>
                  <w:rFonts w:hint="eastAsia"/>
                </w:rPr>
                <w:t>1</w:t>
              </w:r>
              <w:r>
                <w:t>0</w:t>
              </w:r>
            </w:ins>
          </w:p>
        </w:tc>
        <w:tc>
          <w:tcPr>
            <w:tcW w:w="383" w:type="dxa"/>
            <w:tcBorders>
              <w:top w:val="nil"/>
              <w:left w:val="nil"/>
              <w:right w:val="nil"/>
            </w:tcBorders>
            <w:tcPrChange w:id="841" w:author="Liu xg" w:date="2021-06-15T14:30:00Z">
              <w:tcPr>
                <w:tcW w:w="383" w:type="dxa"/>
                <w:tcBorders>
                  <w:top w:val="nil"/>
                  <w:left w:val="nil"/>
                  <w:right w:val="nil"/>
                </w:tcBorders>
              </w:tcPr>
            </w:tcPrChange>
          </w:tcPr>
          <w:p w14:paraId="53FB04BA" w14:textId="77777777" w:rsidR="003F0D33" w:rsidRDefault="003F0D33" w:rsidP="001F07C0">
            <w:pPr>
              <w:jc w:val="center"/>
              <w:rPr>
                <w:ins w:id="842" w:author="Liu xg" w:date="2021-06-12T20:54:00Z"/>
              </w:rPr>
            </w:pPr>
            <w:ins w:id="843" w:author="Liu xg" w:date="2021-06-12T20:54:00Z">
              <w:r>
                <w:rPr>
                  <w:rFonts w:hint="eastAsia"/>
                </w:rPr>
                <w:t>5</w:t>
              </w:r>
            </w:ins>
          </w:p>
        </w:tc>
      </w:tr>
    </w:tbl>
    <w:p w14:paraId="01B4A909" w14:textId="0FDA3D6E" w:rsidR="003F0D33" w:rsidRDefault="003F0D33" w:rsidP="003F0D33">
      <w:pPr>
        <w:jc w:val="center"/>
        <w:rPr>
          <w:ins w:id="844" w:author="Liu xg" w:date="2021-06-12T20:54:00Z"/>
        </w:rPr>
      </w:pPr>
      <w:ins w:id="845" w:author="Liu xg" w:date="2021-06-12T20:54:00Z">
        <w:r>
          <w:rPr>
            <w:rFonts w:hint="eastAsia"/>
          </w:rPr>
          <w:t>表</w:t>
        </w:r>
      </w:ins>
      <w:ins w:id="846" w:author="Liu xg" w:date="2021-06-15T13:55:00Z">
        <w:r w:rsidR="0040105C">
          <w:t>6</w:t>
        </w:r>
      </w:ins>
      <w:ins w:id="847" w:author="Liu xg" w:date="2021-06-12T20:54:00Z">
        <w:r>
          <w:t xml:space="preserve"> Random location-2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848" w:author="Liu xg" w:date="2021-06-15T14:29: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36"/>
        <w:gridCol w:w="428"/>
        <w:gridCol w:w="383"/>
        <w:tblGridChange w:id="849">
          <w:tblGrid>
            <w:gridCol w:w="1255"/>
            <w:gridCol w:w="567"/>
            <w:gridCol w:w="1656"/>
            <w:gridCol w:w="236"/>
            <w:gridCol w:w="428"/>
            <w:gridCol w:w="383"/>
          </w:tblGrid>
        </w:tblGridChange>
      </w:tblGrid>
      <w:tr w:rsidR="003F0D33" w14:paraId="7ABE1DEF" w14:textId="77777777" w:rsidTr="0000091C">
        <w:trPr>
          <w:jc w:val="center"/>
          <w:ins w:id="850" w:author="Liu xg" w:date="2021-06-12T20:54:00Z"/>
          <w:trPrChange w:id="851" w:author="Liu xg" w:date="2021-06-15T14:29:00Z">
            <w:trPr>
              <w:jc w:val="center"/>
            </w:trPr>
          </w:trPrChange>
        </w:trPr>
        <w:tc>
          <w:tcPr>
            <w:tcW w:w="1255" w:type="dxa"/>
            <w:tcBorders>
              <w:left w:val="nil"/>
              <w:bottom w:val="single" w:sz="8" w:space="0" w:color="auto"/>
              <w:right w:val="nil"/>
            </w:tcBorders>
            <w:tcPrChange w:id="852" w:author="Liu xg" w:date="2021-06-15T14:29:00Z">
              <w:tcPr>
                <w:tcW w:w="1255" w:type="dxa"/>
                <w:tcBorders>
                  <w:left w:val="nil"/>
                  <w:bottom w:val="single" w:sz="8" w:space="0" w:color="auto"/>
                  <w:right w:val="nil"/>
                </w:tcBorders>
              </w:tcPr>
            </w:tcPrChange>
          </w:tcPr>
          <w:p w14:paraId="0AC57FC3" w14:textId="77777777" w:rsidR="003F0D33" w:rsidRPr="00647F82" w:rsidRDefault="003F0D33" w:rsidP="001F07C0">
            <w:pPr>
              <w:jc w:val="center"/>
              <w:rPr>
                <w:ins w:id="853" w:author="Liu xg" w:date="2021-06-12T20:54:00Z"/>
                <w:i/>
              </w:rPr>
            </w:pPr>
            <m:oMathPara>
              <m:oMath>
                <m:r>
                  <w:ins w:id="854" w:author="Liu xg" w:date="2021-06-12T20:54:00Z">
                    <w:rPr>
                      <w:rFonts w:ascii="Cambria Math" w:hAnsi="Cambria Math"/>
                    </w:rPr>
                    <m:t>A</m:t>
                  </w:ins>
                </m:r>
                <m:r>
                  <w:ins w:id="855" w:author="Liu xg" w:date="2021-06-12T20:54:00Z">
                    <w:rPr>
                      <w:rFonts w:ascii="Cambria Math" w:hAnsi="Cambria Math" w:hint="eastAsia"/>
                    </w:rPr>
                    <m:t>gen</m:t>
                  </w:ins>
                </m:r>
                <m:sSub>
                  <m:sSubPr>
                    <m:ctrlPr>
                      <w:ins w:id="856" w:author="Liu xg" w:date="2021-06-12T20:54:00Z">
                        <w:rPr>
                          <w:rFonts w:ascii="Cambria Math" w:hAnsi="Cambria Math"/>
                          <w:i/>
                        </w:rPr>
                      </w:ins>
                    </m:ctrlPr>
                  </m:sSubPr>
                  <m:e>
                    <m:r>
                      <w:ins w:id="857" w:author="Liu xg" w:date="2021-06-12T20:54:00Z">
                        <w:rPr>
                          <w:rFonts w:ascii="Cambria Math" w:hAnsi="Cambria Math" w:hint="eastAsia"/>
                        </w:rPr>
                        <m:t>t</m:t>
                      </w:ins>
                    </m:r>
                    <m:ctrlPr>
                      <w:ins w:id="858" w:author="Liu xg" w:date="2021-06-12T20:54:00Z">
                        <w:rPr>
                          <w:rFonts w:ascii="Cambria Math" w:hAnsi="Cambria Math" w:hint="eastAsia"/>
                          <w:i/>
                        </w:rPr>
                      </w:ins>
                    </m:ctrlPr>
                  </m:e>
                  <m:sub>
                    <m:r>
                      <w:ins w:id="859"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860" w:author="Liu xg" w:date="2021-06-15T14:29:00Z">
              <w:tcPr>
                <w:tcW w:w="567" w:type="dxa"/>
                <w:tcBorders>
                  <w:left w:val="nil"/>
                  <w:bottom w:val="single" w:sz="8" w:space="0" w:color="auto"/>
                  <w:right w:val="nil"/>
                </w:tcBorders>
              </w:tcPr>
            </w:tcPrChange>
          </w:tcPr>
          <w:p w14:paraId="55C305E0" w14:textId="77777777" w:rsidR="003F0D33" w:rsidRPr="00647F82" w:rsidRDefault="00133C2A" w:rsidP="001F07C0">
            <w:pPr>
              <w:jc w:val="center"/>
              <w:rPr>
                <w:ins w:id="861" w:author="Liu xg" w:date="2021-06-12T20:54:00Z"/>
                <w:b/>
                <w:bCs/>
                <w:i/>
              </w:rPr>
            </w:pPr>
            <m:oMathPara>
              <m:oMath>
                <m:sSup>
                  <m:sSupPr>
                    <m:ctrlPr>
                      <w:ins w:id="862" w:author="Liu xg" w:date="2021-06-12T20:54:00Z">
                        <w:rPr>
                          <w:rFonts w:ascii="Cambria Math" w:hAnsi="Cambria Math"/>
                          <w:b/>
                          <w:bCs/>
                          <w:i/>
                        </w:rPr>
                      </w:ins>
                    </m:ctrlPr>
                  </m:sSupPr>
                  <m:e>
                    <m:acc>
                      <m:accPr>
                        <m:ctrlPr>
                          <w:ins w:id="863" w:author="Liu xg" w:date="2021-06-12T20:54:00Z">
                            <w:rPr>
                              <w:rFonts w:ascii="Cambria Math" w:hAnsi="Cambria Math"/>
                              <w:b/>
                              <w:bCs/>
                              <w:i/>
                            </w:rPr>
                          </w:ins>
                        </m:ctrlPr>
                      </m:accPr>
                      <m:e>
                        <m:r>
                          <w:ins w:id="864" w:author="Liu xg" w:date="2021-06-12T20:54:00Z">
                            <m:rPr>
                              <m:sty m:val="bi"/>
                            </m:rPr>
                            <w:rPr>
                              <w:rFonts w:ascii="Cambria Math" w:hAnsi="Cambria Math"/>
                            </w:rPr>
                            <m:t>R</m:t>
                          </w:ins>
                        </m:r>
                      </m:e>
                    </m:acc>
                  </m:e>
                  <m:sup>
                    <m:r>
                      <w:ins w:id="865"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866" w:author="Liu xg" w:date="2021-06-15T14:29:00Z">
              <w:tcPr>
                <w:tcW w:w="1656" w:type="dxa"/>
                <w:tcBorders>
                  <w:left w:val="nil"/>
                  <w:bottom w:val="single" w:sz="8" w:space="0" w:color="auto"/>
                  <w:right w:val="nil"/>
                </w:tcBorders>
              </w:tcPr>
            </w:tcPrChange>
          </w:tcPr>
          <w:p w14:paraId="35C54F63" w14:textId="77777777" w:rsidR="003F0D33" w:rsidRPr="00647F82" w:rsidRDefault="00133C2A" w:rsidP="001F07C0">
            <w:pPr>
              <w:jc w:val="center"/>
              <w:rPr>
                <w:ins w:id="867" w:author="Liu xg" w:date="2021-06-12T20:54:00Z"/>
                <w:i/>
              </w:rPr>
            </w:pPr>
            <m:oMathPara>
              <m:oMath>
                <m:sSup>
                  <m:sSupPr>
                    <m:ctrlPr>
                      <w:ins w:id="868" w:author="Liu xg" w:date="2021-06-12T20:54:00Z">
                        <w:rPr>
                          <w:rFonts w:ascii="Cambria Math" w:hAnsi="Cambria Math"/>
                          <w:i/>
                        </w:rPr>
                      </w:ins>
                    </m:ctrlPr>
                  </m:sSupPr>
                  <m:e>
                    <m:r>
                      <w:ins w:id="869" w:author="Liu xg" w:date="2021-06-12T20:54:00Z">
                        <w:rPr>
                          <w:rFonts w:ascii="Cambria Math" w:hAnsi="Cambria Math"/>
                        </w:rPr>
                        <m:t>M</m:t>
                      </w:ins>
                    </m:r>
                  </m:e>
                  <m:sup>
                    <m:r>
                      <w:ins w:id="870"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871" w:author="Liu xg" w:date="2021-06-15T14:29:00Z">
              <w:tcPr>
                <w:tcW w:w="236" w:type="dxa"/>
                <w:tcBorders>
                  <w:left w:val="nil"/>
                  <w:bottom w:val="single" w:sz="8" w:space="0" w:color="auto"/>
                  <w:right w:val="nil"/>
                </w:tcBorders>
              </w:tcPr>
            </w:tcPrChange>
          </w:tcPr>
          <w:p w14:paraId="6D835E88" w14:textId="77777777" w:rsidR="003F0D33" w:rsidRPr="00647F82" w:rsidRDefault="003F0D33" w:rsidP="001F07C0">
            <w:pPr>
              <w:jc w:val="center"/>
              <w:rPr>
                <w:ins w:id="872" w:author="Liu xg" w:date="2021-06-12T20:54:00Z"/>
                <w:i/>
              </w:rPr>
            </w:pPr>
            <m:oMathPara>
              <m:oMath>
                <m:r>
                  <w:ins w:id="873" w:author="Liu xg" w:date="2021-06-12T20:54:00Z">
                    <w:rPr>
                      <w:rFonts w:ascii="Cambria Math" w:hAnsi="Cambria Math"/>
                    </w:rPr>
                    <m:t>τ</m:t>
                  </w:ins>
                </m:r>
              </m:oMath>
            </m:oMathPara>
          </w:p>
        </w:tc>
        <w:tc>
          <w:tcPr>
            <w:tcW w:w="428" w:type="dxa"/>
            <w:tcBorders>
              <w:left w:val="nil"/>
              <w:bottom w:val="single" w:sz="8" w:space="0" w:color="auto"/>
              <w:right w:val="nil"/>
            </w:tcBorders>
            <w:tcPrChange w:id="874" w:author="Liu xg" w:date="2021-06-15T14:29:00Z">
              <w:tcPr>
                <w:tcW w:w="428" w:type="dxa"/>
                <w:tcBorders>
                  <w:left w:val="nil"/>
                  <w:bottom w:val="single" w:sz="8" w:space="0" w:color="auto"/>
                  <w:right w:val="nil"/>
                </w:tcBorders>
              </w:tcPr>
            </w:tcPrChange>
          </w:tcPr>
          <w:p w14:paraId="63CE71E1" w14:textId="77777777" w:rsidR="003F0D33" w:rsidRPr="00647F82" w:rsidRDefault="00133C2A" w:rsidP="001F07C0">
            <w:pPr>
              <w:jc w:val="center"/>
              <w:rPr>
                <w:ins w:id="875" w:author="Liu xg" w:date="2021-06-12T20:54:00Z"/>
                <w:i/>
              </w:rPr>
            </w:pPr>
            <m:oMathPara>
              <m:oMath>
                <m:sSub>
                  <m:sSubPr>
                    <m:ctrlPr>
                      <w:ins w:id="876" w:author="Liu xg" w:date="2021-06-12T20:54:00Z">
                        <w:rPr>
                          <w:rFonts w:ascii="Cambria Math" w:hAnsi="Cambria Math"/>
                          <w:i/>
                        </w:rPr>
                      </w:ins>
                    </m:ctrlPr>
                  </m:sSubPr>
                  <m:e>
                    <m:r>
                      <w:ins w:id="877" w:author="Liu xg" w:date="2021-06-12T20:54:00Z">
                        <w:rPr>
                          <w:rFonts w:ascii="Cambria Math" w:hAnsi="Cambria Math"/>
                        </w:rPr>
                        <m:t>r</m:t>
                      </w:ins>
                    </m:r>
                  </m:e>
                  <m:sub>
                    <m:r>
                      <w:ins w:id="878"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879" w:author="Liu xg" w:date="2021-06-15T14:29:00Z">
              <w:tcPr>
                <w:tcW w:w="383" w:type="dxa"/>
                <w:tcBorders>
                  <w:left w:val="nil"/>
                  <w:bottom w:val="single" w:sz="8" w:space="0" w:color="auto"/>
                  <w:right w:val="nil"/>
                </w:tcBorders>
              </w:tcPr>
            </w:tcPrChange>
          </w:tcPr>
          <w:p w14:paraId="01F3A2ED" w14:textId="77777777" w:rsidR="003F0D33" w:rsidRPr="00647F82" w:rsidRDefault="00133C2A" w:rsidP="001F07C0">
            <w:pPr>
              <w:jc w:val="center"/>
              <w:rPr>
                <w:ins w:id="880" w:author="Liu xg" w:date="2021-06-12T20:54:00Z"/>
                <w:i/>
              </w:rPr>
            </w:pPr>
            <m:oMathPara>
              <m:oMath>
                <m:sSub>
                  <m:sSubPr>
                    <m:ctrlPr>
                      <w:ins w:id="881" w:author="Liu xg" w:date="2021-06-12T20:54:00Z">
                        <w:rPr>
                          <w:rFonts w:ascii="Cambria Math" w:hAnsi="Cambria Math"/>
                          <w:i/>
                        </w:rPr>
                      </w:ins>
                    </m:ctrlPr>
                  </m:sSubPr>
                  <m:e>
                    <m:r>
                      <w:ins w:id="882" w:author="Liu xg" w:date="2021-06-12T20:54:00Z">
                        <w:rPr>
                          <w:rFonts w:ascii="Cambria Math" w:hAnsi="Cambria Math"/>
                        </w:rPr>
                        <m:t>r</m:t>
                      </w:ins>
                    </m:r>
                  </m:e>
                  <m:sub>
                    <m:r>
                      <w:ins w:id="883" w:author="Liu xg" w:date="2021-06-12T20:54:00Z">
                        <w:rPr>
                          <w:rFonts w:ascii="Cambria Math" w:hAnsi="Cambria Math"/>
                        </w:rPr>
                        <m:t>g</m:t>
                      </w:ins>
                    </m:r>
                  </m:sub>
                </m:sSub>
              </m:oMath>
            </m:oMathPara>
          </w:p>
        </w:tc>
      </w:tr>
      <w:tr w:rsidR="003F0D33" w14:paraId="1B30AC22" w14:textId="77777777" w:rsidTr="0000091C">
        <w:trPr>
          <w:jc w:val="center"/>
          <w:ins w:id="884" w:author="Liu xg" w:date="2021-06-12T20:54:00Z"/>
          <w:trPrChange w:id="885" w:author="Liu xg" w:date="2021-06-15T14:29:00Z">
            <w:trPr>
              <w:jc w:val="center"/>
            </w:trPr>
          </w:trPrChange>
        </w:trPr>
        <w:tc>
          <w:tcPr>
            <w:tcW w:w="1255" w:type="dxa"/>
            <w:tcBorders>
              <w:left w:val="nil"/>
              <w:bottom w:val="nil"/>
              <w:right w:val="nil"/>
            </w:tcBorders>
            <w:tcPrChange w:id="886" w:author="Liu xg" w:date="2021-06-15T14:29:00Z">
              <w:tcPr>
                <w:tcW w:w="1255" w:type="dxa"/>
                <w:tcBorders>
                  <w:left w:val="nil"/>
                  <w:bottom w:val="nil"/>
                  <w:right w:val="nil"/>
                </w:tcBorders>
              </w:tcPr>
            </w:tcPrChange>
          </w:tcPr>
          <w:p w14:paraId="6A8F50BC" w14:textId="77777777" w:rsidR="003F0D33" w:rsidRPr="00647F82" w:rsidRDefault="003F0D33" w:rsidP="001F07C0">
            <w:pPr>
              <w:jc w:val="center"/>
              <w:rPr>
                <w:ins w:id="887" w:author="Liu xg" w:date="2021-06-12T20:54:00Z"/>
              </w:rPr>
            </w:pPr>
            <m:oMathPara>
              <m:oMath>
                <m:r>
                  <w:ins w:id="888" w:author="Liu xg" w:date="2021-06-12T20:54:00Z">
                    <w:rPr>
                      <w:rFonts w:ascii="Cambria Math" w:hAnsi="Cambria Math"/>
                    </w:rPr>
                    <m:t>1</m:t>
                  </w:ins>
                </m:r>
              </m:oMath>
            </m:oMathPara>
          </w:p>
        </w:tc>
        <w:tc>
          <w:tcPr>
            <w:tcW w:w="567" w:type="dxa"/>
            <w:tcBorders>
              <w:left w:val="nil"/>
              <w:bottom w:val="nil"/>
              <w:right w:val="nil"/>
            </w:tcBorders>
            <w:tcPrChange w:id="889" w:author="Liu xg" w:date="2021-06-15T14:29:00Z">
              <w:tcPr>
                <w:tcW w:w="567" w:type="dxa"/>
                <w:tcBorders>
                  <w:left w:val="nil"/>
                  <w:bottom w:val="nil"/>
                  <w:right w:val="nil"/>
                </w:tcBorders>
              </w:tcPr>
            </w:tcPrChange>
          </w:tcPr>
          <w:p w14:paraId="17193742" w14:textId="77777777" w:rsidR="003F0D33" w:rsidRPr="00647F82" w:rsidRDefault="003F0D33" w:rsidP="001F07C0">
            <w:pPr>
              <w:jc w:val="center"/>
              <w:rPr>
                <w:ins w:id="890" w:author="Liu xg" w:date="2021-06-12T20:54:00Z"/>
              </w:rPr>
            </w:pPr>
            <w:ins w:id="891" w:author="Liu xg" w:date="2021-06-12T20:54:00Z">
              <w:r w:rsidRPr="00647F82">
                <w:t>10</w:t>
              </w:r>
            </w:ins>
          </w:p>
        </w:tc>
        <w:tc>
          <w:tcPr>
            <w:tcW w:w="774" w:type="dxa"/>
            <w:tcBorders>
              <w:left w:val="nil"/>
              <w:bottom w:val="nil"/>
              <w:right w:val="nil"/>
            </w:tcBorders>
            <w:tcPrChange w:id="892" w:author="Liu xg" w:date="2021-06-15T14:29:00Z">
              <w:tcPr>
                <w:tcW w:w="1656" w:type="dxa"/>
                <w:tcBorders>
                  <w:left w:val="nil"/>
                  <w:bottom w:val="nil"/>
                  <w:right w:val="nil"/>
                </w:tcBorders>
              </w:tcPr>
            </w:tcPrChange>
          </w:tcPr>
          <w:p w14:paraId="3D69953A" w14:textId="0D7C0013" w:rsidR="003F0D33" w:rsidRPr="00647F82" w:rsidRDefault="00DA4769" w:rsidP="001F07C0">
            <w:pPr>
              <w:jc w:val="center"/>
              <w:rPr>
                <w:ins w:id="893" w:author="Liu xg" w:date="2021-06-12T20:54:00Z"/>
              </w:rPr>
            </w:pPr>
            <w:ins w:id="894" w:author="Liu xg" w:date="2021-06-16T10:45:00Z">
              <w:r>
                <w:t>-18</w:t>
              </w:r>
            </w:ins>
          </w:p>
        </w:tc>
        <w:tc>
          <w:tcPr>
            <w:tcW w:w="236" w:type="dxa"/>
            <w:tcBorders>
              <w:left w:val="nil"/>
              <w:bottom w:val="nil"/>
              <w:right w:val="nil"/>
            </w:tcBorders>
            <w:tcPrChange w:id="895" w:author="Liu xg" w:date="2021-06-15T14:29:00Z">
              <w:tcPr>
                <w:tcW w:w="236" w:type="dxa"/>
                <w:tcBorders>
                  <w:left w:val="nil"/>
                  <w:bottom w:val="nil"/>
                  <w:right w:val="nil"/>
                </w:tcBorders>
              </w:tcPr>
            </w:tcPrChange>
          </w:tcPr>
          <w:p w14:paraId="168E9908" w14:textId="77777777" w:rsidR="003F0D33" w:rsidRPr="00647F82" w:rsidRDefault="003F0D33" w:rsidP="001F07C0">
            <w:pPr>
              <w:jc w:val="center"/>
              <w:rPr>
                <w:ins w:id="896" w:author="Liu xg" w:date="2021-06-12T20:54:00Z"/>
              </w:rPr>
            </w:pPr>
            <w:ins w:id="897" w:author="Liu xg" w:date="2021-06-12T20:54:00Z">
              <w:r w:rsidRPr="00647F82">
                <w:rPr>
                  <w:rFonts w:hint="eastAsia"/>
                </w:rPr>
                <w:t>5</w:t>
              </w:r>
            </w:ins>
          </w:p>
        </w:tc>
        <w:tc>
          <w:tcPr>
            <w:tcW w:w="428" w:type="dxa"/>
            <w:tcBorders>
              <w:left w:val="nil"/>
              <w:bottom w:val="nil"/>
              <w:right w:val="nil"/>
            </w:tcBorders>
            <w:tcPrChange w:id="898" w:author="Liu xg" w:date="2021-06-15T14:29:00Z">
              <w:tcPr>
                <w:tcW w:w="428" w:type="dxa"/>
                <w:tcBorders>
                  <w:left w:val="nil"/>
                  <w:bottom w:val="nil"/>
                  <w:right w:val="nil"/>
                </w:tcBorders>
              </w:tcPr>
            </w:tcPrChange>
          </w:tcPr>
          <w:p w14:paraId="77917BE7" w14:textId="77777777" w:rsidR="003F0D33" w:rsidRPr="00647F82" w:rsidRDefault="003F0D33" w:rsidP="001F07C0">
            <w:pPr>
              <w:jc w:val="center"/>
              <w:rPr>
                <w:ins w:id="899" w:author="Liu xg" w:date="2021-06-12T20:54:00Z"/>
              </w:rPr>
            </w:pPr>
            <w:ins w:id="900" w:author="Liu xg" w:date="2021-06-12T20:54:00Z">
              <w:r w:rsidRPr="00647F82">
                <w:rPr>
                  <w:rFonts w:hint="eastAsia"/>
                </w:rPr>
                <w:t>1</w:t>
              </w:r>
              <w:r w:rsidRPr="00647F82">
                <w:t>0</w:t>
              </w:r>
            </w:ins>
          </w:p>
        </w:tc>
        <w:tc>
          <w:tcPr>
            <w:tcW w:w="383" w:type="dxa"/>
            <w:tcBorders>
              <w:left w:val="nil"/>
              <w:bottom w:val="nil"/>
              <w:right w:val="nil"/>
            </w:tcBorders>
            <w:tcPrChange w:id="901" w:author="Liu xg" w:date="2021-06-15T14:29:00Z">
              <w:tcPr>
                <w:tcW w:w="383" w:type="dxa"/>
                <w:tcBorders>
                  <w:left w:val="nil"/>
                  <w:bottom w:val="nil"/>
                  <w:right w:val="nil"/>
                </w:tcBorders>
              </w:tcPr>
            </w:tcPrChange>
          </w:tcPr>
          <w:p w14:paraId="234B4F5F" w14:textId="77777777" w:rsidR="003F0D33" w:rsidRPr="00647F82" w:rsidRDefault="003F0D33" w:rsidP="001F07C0">
            <w:pPr>
              <w:jc w:val="center"/>
              <w:rPr>
                <w:ins w:id="902" w:author="Liu xg" w:date="2021-06-12T20:54:00Z"/>
              </w:rPr>
            </w:pPr>
            <w:ins w:id="903" w:author="Liu xg" w:date="2021-06-12T20:54:00Z">
              <w:r w:rsidRPr="00647F82">
                <w:rPr>
                  <w:rFonts w:hint="eastAsia"/>
                </w:rPr>
                <w:t>5</w:t>
              </w:r>
            </w:ins>
          </w:p>
        </w:tc>
      </w:tr>
      <w:tr w:rsidR="003F0D33" w14:paraId="603207C7" w14:textId="77777777" w:rsidTr="0000091C">
        <w:trPr>
          <w:jc w:val="center"/>
          <w:ins w:id="904" w:author="Liu xg" w:date="2021-06-12T20:54:00Z"/>
          <w:trPrChange w:id="905" w:author="Liu xg" w:date="2021-06-15T14:29:00Z">
            <w:trPr>
              <w:jc w:val="center"/>
            </w:trPr>
          </w:trPrChange>
        </w:trPr>
        <w:tc>
          <w:tcPr>
            <w:tcW w:w="1255" w:type="dxa"/>
            <w:tcBorders>
              <w:top w:val="nil"/>
              <w:left w:val="nil"/>
              <w:bottom w:val="nil"/>
              <w:right w:val="nil"/>
            </w:tcBorders>
            <w:tcPrChange w:id="906" w:author="Liu xg" w:date="2021-06-15T14:29:00Z">
              <w:tcPr>
                <w:tcW w:w="1255" w:type="dxa"/>
                <w:tcBorders>
                  <w:top w:val="nil"/>
                  <w:left w:val="nil"/>
                  <w:bottom w:val="nil"/>
                  <w:right w:val="nil"/>
                </w:tcBorders>
              </w:tcPr>
            </w:tcPrChange>
          </w:tcPr>
          <w:p w14:paraId="354845CE" w14:textId="77777777" w:rsidR="003F0D33" w:rsidRPr="00647F82" w:rsidRDefault="003F0D33" w:rsidP="001F07C0">
            <w:pPr>
              <w:jc w:val="center"/>
              <w:rPr>
                <w:ins w:id="907" w:author="Liu xg" w:date="2021-06-12T20:54:00Z"/>
              </w:rPr>
            </w:pPr>
            <m:oMathPara>
              <m:oMath>
                <m:r>
                  <w:ins w:id="908" w:author="Liu xg" w:date="2021-06-12T20:54:00Z">
                    <w:rPr>
                      <w:rFonts w:ascii="Cambria Math" w:hAnsi="Cambria Math"/>
                    </w:rPr>
                    <m:t>2</m:t>
                  </w:ins>
                </m:r>
              </m:oMath>
            </m:oMathPara>
          </w:p>
        </w:tc>
        <w:tc>
          <w:tcPr>
            <w:tcW w:w="567" w:type="dxa"/>
            <w:tcBorders>
              <w:top w:val="nil"/>
              <w:left w:val="nil"/>
              <w:bottom w:val="nil"/>
              <w:right w:val="nil"/>
            </w:tcBorders>
            <w:tcPrChange w:id="909" w:author="Liu xg" w:date="2021-06-15T14:29:00Z">
              <w:tcPr>
                <w:tcW w:w="567" w:type="dxa"/>
                <w:tcBorders>
                  <w:top w:val="nil"/>
                  <w:left w:val="nil"/>
                  <w:bottom w:val="nil"/>
                  <w:right w:val="nil"/>
                </w:tcBorders>
              </w:tcPr>
            </w:tcPrChange>
          </w:tcPr>
          <w:p w14:paraId="30AAC52E" w14:textId="77777777" w:rsidR="003F0D33" w:rsidRPr="00647F82" w:rsidRDefault="003F0D33" w:rsidP="001F07C0">
            <w:pPr>
              <w:jc w:val="center"/>
              <w:rPr>
                <w:ins w:id="910" w:author="Liu xg" w:date="2021-06-12T20:54:00Z"/>
              </w:rPr>
            </w:pPr>
            <w:ins w:id="911" w:author="Liu xg" w:date="2021-06-12T20:54:00Z">
              <w:r w:rsidRPr="00647F82">
                <w:t>10</w:t>
              </w:r>
            </w:ins>
          </w:p>
        </w:tc>
        <w:tc>
          <w:tcPr>
            <w:tcW w:w="774" w:type="dxa"/>
            <w:tcBorders>
              <w:top w:val="nil"/>
              <w:left w:val="nil"/>
              <w:bottom w:val="nil"/>
              <w:right w:val="nil"/>
            </w:tcBorders>
            <w:tcPrChange w:id="912" w:author="Liu xg" w:date="2021-06-15T14:29:00Z">
              <w:tcPr>
                <w:tcW w:w="1656" w:type="dxa"/>
                <w:tcBorders>
                  <w:top w:val="nil"/>
                  <w:left w:val="nil"/>
                  <w:bottom w:val="nil"/>
                  <w:right w:val="nil"/>
                </w:tcBorders>
              </w:tcPr>
            </w:tcPrChange>
          </w:tcPr>
          <w:p w14:paraId="225B4B48" w14:textId="1F73CBC2" w:rsidR="003F0D33" w:rsidRPr="00647F82" w:rsidRDefault="003F0D33" w:rsidP="001F07C0">
            <w:pPr>
              <w:jc w:val="center"/>
              <w:rPr>
                <w:ins w:id="913" w:author="Liu xg" w:date="2021-06-12T20:54:00Z"/>
              </w:rPr>
            </w:pPr>
            <w:ins w:id="914" w:author="Liu xg" w:date="2021-06-12T20:54:00Z">
              <w:r w:rsidRPr="00647F82">
                <w:t>-</w:t>
              </w:r>
            </w:ins>
            <w:ins w:id="915" w:author="Liu xg" w:date="2021-06-16T10:45:00Z">
              <w:r w:rsidR="00DA4769">
                <w:t>110</w:t>
              </w:r>
            </w:ins>
          </w:p>
        </w:tc>
        <w:tc>
          <w:tcPr>
            <w:tcW w:w="236" w:type="dxa"/>
            <w:tcBorders>
              <w:top w:val="nil"/>
              <w:left w:val="nil"/>
              <w:bottom w:val="nil"/>
              <w:right w:val="nil"/>
            </w:tcBorders>
            <w:tcPrChange w:id="916" w:author="Liu xg" w:date="2021-06-15T14:29:00Z">
              <w:tcPr>
                <w:tcW w:w="236" w:type="dxa"/>
                <w:tcBorders>
                  <w:top w:val="nil"/>
                  <w:left w:val="nil"/>
                  <w:bottom w:val="nil"/>
                  <w:right w:val="nil"/>
                </w:tcBorders>
              </w:tcPr>
            </w:tcPrChange>
          </w:tcPr>
          <w:p w14:paraId="2363CD45" w14:textId="77777777" w:rsidR="003F0D33" w:rsidRPr="00647F82" w:rsidRDefault="003F0D33" w:rsidP="001F07C0">
            <w:pPr>
              <w:jc w:val="center"/>
              <w:rPr>
                <w:ins w:id="917" w:author="Liu xg" w:date="2021-06-12T20:54:00Z"/>
              </w:rPr>
            </w:pPr>
            <w:ins w:id="918" w:author="Liu xg" w:date="2021-06-12T20:54:00Z">
              <w:r w:rsidRPr="00647F82">
                <w:rPr>
                  <w:rFonts w:hint="eastAsia"/>
                </w:rPr>
                <w:t>5</w:t>
              </w:r>
            </w:ins>
          </w:p>
        </w:tc>
        <w:tc>
          <w:tcPr>
            <w:tcW w:w="428" w:type="dxa"/>
            <w:tcBorders>
              <w:top w:val="nil"/>
              <w:left w:val="nil"/>
              <w:bottom w:val="nil"/>
              <w:right w:val="nil"/>
            </w:tcBorders>
            <w:tcPrChange w:id="919" w:author="Liu xg" w:date="2021-06-15T14:29:00Z">
              <w:tcPr>
                <w:tcW w:w="428" w:type="dxa"/>
                <w:tcBorders>
                  <w:top w:val="nil"/>
                  <w:left w:val="nil"/>
                  <w:bottom w:val="nil"/>
                  <w:right w:val="nil"/>
                </w:tcBorders>
              </w:tcPr>
            </w:tcPrChange>
          </w:tcPr>
          <w:p w14:paraId="46C687D0" w14:textId="77777777" w:rsidR="003F0D33" w:rsidRPr="00647F82" w:rsidRDefault="003F0D33" w:rsidP="001F07C0">
            <w:pPr>
              <w:jc w:val="center"/>
              <w:rPr>
                <w:ins w:id="920" w:author="Liu xg" w:date="2021-06-12T20:54:00Z"/>
              </w:rPr>
            </w:pPr>
            <w:ins w:id="921" w:author="Liu xg" w:date="2021-06-12T20:54:00Z">
              <w:r w:rsidRPr="00647F82">
                <w:rPr>
                  <w:rFonts w:hint="eastAsia"/>
                </w:rPr>
                <w:t>1</w:t>
              </w:r>
              <w:r w:rsidRPr="00647F82">
                <w:t>0</w:t>
              </w:r>
            </w:ins>
          </w:p>
        </w:tc>
        <w:tc>
          <w:tcPr>
            <w:tcW w:w="383" w:type="dxa"/>
            <w:tcBorders>
              <w:top w:val="nil"/>
              <w:left w:val="nil"/>
              <w:bottom w:val="nil"/>
              <w:right w:val="nil"/>
            </w:tcBorders>
            <w:tcPrChange w:id="922" w:author="Liu xg" w:date="2021-06-15T14:29:00Z">
              <w:tcPr>
                <w:tcW w:w="383" w:type="dxa"/>
                <w:tcBorders>
                  <w:top w:val="nil"/>
                  <w:left w:val="nil"/>
                  <w:bottom w:val="nil"/>
                  <w:right w:val="nil"/>
                </w:tcBorders>
              </w:tcPr>
            </w:tcPrChange>
          </w:tcPr>
          <w:p w14:paraId="495515CC" w14:textId="77777777" w:rsidR="003F0D33" w:rsidRPr="00647F82" w:rsidRDefault="003F0D33" w:rsidP="001F07C0">
            <w:pPr>
              <w:jc w:val="center"/>
              <w:rPr>
                <w:ins w:id="923" w:author="Liu xg" w:date="2021-06-12T20:54:00Z"/>
              </w:rPr>
            </w:pPr>
            <w:ins w:id="924" w:author="Liu xg" w:date="2021-06-12T20:54:00Z">
              <w:r w:rsidRPr="00647F82">
                <w:rPr>
                  <w:rFonts w:hint="eastAsia"/>
                </w:rPr>
                <w:t>5</w:t>
              </w:r>
            </w:ins>
          </w:p>
        </w:tc>
      </w:tr>
      <w:tr w:rsidR="003F0D33" w14:paraId="78798E4E" w14:textId="77777777" w:rsidTr="0000091C">
        <w:trPr>
          <w:jc w:val="center"/>
          <w:ins w:id="925" w:author="Liu xg" w:date="2021-06-12T20:54:00Z"/>
          <w:trPrChange w:id="926" w:author="Liu xg" w:date="2021-06-15T14:29:00Z">
            <w:trPr>
              <w:jc w:val="center"/>
            </w:trPr>
          </w:trPrChange>
        </w:trPr>
        <w:tc>
          <w:tcPr>
            <w:tcW w:w="1255" w:type="dxa"/>
            <w:tcBorders>
              <w:top w:val="nil"/>
              <w:left w:val="nil"/>
              <w:bottom w:val="nil"/>
              <w:right w:val="nil"/>
            </w:tcBorders>
            <w:tcPrChange w:id="927" w:author="Liu xg" w:date="2021-06-15T14:29:00Z">
              <w:tcPr>
                <w:tcW w:w="1255" w:type="dxa"/>
                <w:tcBorders>
                  <w:top w:val="nil"/>
                  <w:left w:val="nil"/>
                  <w:bottom w:val="nil"/>
                  <w:right w:val="nil"/>
                </w:tcBorders>
              </w:tcPr>
            </w:tcPrChange>
          </w:tcPr>
          <w:p w14:paraId="7A6140DF" w14:textId="77777777" w:rsidR="003F0D33" w:rsidRPr="00647F82" w:rsidRDefault="003F0D33" w:rsidP="001F07C0">
            <w:pPr>
              <w:jc w:val="center"/>
              <w:rPr>
                <w:ins w:id="928" w:author="Liu xg" w:date="2021-06-12T20:54:00Z"/>
                <w:rFonts w:cs="Times New Roman"/>
              </w:rPr>
            </w:pPr>
            <m:oMathPara>
              <m:oMath>
                <m:r>
                  <w:ins w:id="929" w:author="Liu xg" w:date="2021-06-12T20:54:00Z">
                    <w:rPr>
                      <w:rFonts w:ascii="Cambria Math" w:hAnsi="Cambria Math"/>
                    </w:rPr>
                    <m:t>3</m:t>
                  </w:ins>
                </m:r>
              </m:oMath>
            </m:oMathPara>
          </w:p>
        </w:tc>
        <w:tc>
          <w:tcPr>
            <w:tcW w:w="567" w:type="dxa"/>
            <w:tcBorders>
              <w:top w:val="nil"/>
              <w:left w:val="nil"/>
              <w:bottom w:val="nil"/>
              <w:right w:val="nil"/>
            </w:tcBorders>
            <w:tcPrChange w:id="930" w:author="Liu xg" w:date="2021-06-15T14:29:00Z">
              <w:tcPr>
                <w:tcW w:w="567" w:type="dxa"/>
                <w:tcBorders>
                  <w:top w:val="nil"/>
                  <w:left w:val="nil"/>
                  <w:bottom w:val="nil"/>
                  <w:right w:val="nil"/>
                </w:tcBorders>
              </w:tcPr>
            </w:tcPrChange>
          </w:tcPr>
          <w:p w14:paraId="00029437" w14:textId="77777777" w:rsidR="003F0D33" w:rsidRPr="00647F82" w:rsidRDefault="003F0D33" w:rsidP="001F07C0">
            <w:pPr>
              <w:jc w:val="center"/>
              <w:rPr>
                <w:ins w:id="931" w:author="Liu xg" w:date="2021-06-12T20:54:00Z"/>
              </w:rPr>
            </w:pPr>
            <w:ins w:id="932" w:author="Liu xg" w:date="2021-06-12T20:54:00Z">
              <w:r w:rsidRPr="00647F82">
                <w:t>10</w:t>
              </w:r>
            </w:ins>
          </w:p>
        </w:tc>
        <w:tc>
          <w:tcPr>
            <w:tcW w:w="774" w:type="dxa"/>
            <w:tcBorders>
              <w:top w:val="nil"/>
              <w:left w:val="nil"/>
              <w:bottom w:val="nil"/>
              <w:right w:val="nil"/>
            </w:tcBorders>
            <w:tcPrChange w:id="933" w:author="Liu xg" w:date="2021-06-15T14:29:00Z">
              <w:tcPr>
                <w:tcW w:w="1656" w:type="dxa"/>
                <w:tcBorders>
                  <w:top w:val="nil"/>
                  <w:left w:val="nil"/>
                  <w:bottom w:val="nil"/>
                  <w:right w:val="nil"/>
                </w:tcBorders>
              </w:tcPr>
            </w:tcPrChange>
          </w:tcPr>
          <w:p w14:paraId="7DFCB65A" w14:textId="504B777A" w:rsidR="003F0D33" w:rsidRPr="00647F82" w:rsidRDefault="00970728" w:rsidP="001F07C0">
            <w:pPr>
              <w:jc w:val="center"/>
              <w:rPr>
                <w:ins w:id="934" w:author="Liu xg" w:date="2021-06-12T20:54:00Z"/>
              </w:rPr>
            </w:pPr>
            <w:ins w:id="935" w:author="Liu xg" w:date="2021-06-15T13:38:00Z">
              <w:r>
                <w:t>-</w:t>
              </w:r>
            </w:ins>
            <w:ins w:id="936" w:author="Liu xg" w:date="2021-06-16T10:45:00Z">
              <w:r w:rsidR="00DA4769">
                <w:t>8</w:t>
              </w:r>
            </w:ins>
            <w:ins w:id="937" w:author="Liu xg" w:date="2021-06-15T13:39:00Z">
              <w:r>
                <w:t>9</w:t>
              </w:r>
            </w:ins>
          </w:p>
        </w:tc>
        <w:tc>
          <w:tcPr>
            <w:tcW w:w="236" w:type="dxa"/>
            <w:tcBorders>
              <w:top w:val="nil"/>
              <w:left w:val="nil"/>
              <w:bottom w:val="nil"/>
              <w:right w:val="nil"/>
            </w:tcBorders>
            <w:tcPrChange w:id="938" w:author="Liu xg" w:date="2021-06-15T14:29:00Z">
              <w:tcPr>
                <w:tcW w:w="236" w:type="dxa"/>
                <w:tcBorders>
                  <w:top w:val="nil"/>
                  <w:left w:val="nil"/>
                  <w:bottom w:val="nil"/>
                  <w:right w:val="nil"/>
                </w:tcBorders>
              </w:tcPr>
            </w:tcPrChange>
          </w:tcPr>
          <w:p w14:paraId="62EC99A0" w14:textId="77777777" w:rsidR="003F0D33" w:rsidRPr="00647F82" w:rsidRDefault="003F0D33" w:rsidP="001F07C0">
            <w:pPr>
              <w:jc w:val="center"/>
              <w:rPr>
                <w:ins w:id="939" w:author="Liu xg" w:date="2021-06-12T20:54:00Z"/>
              </w:rPr>
            </w:pPr>
            <w:ins w:id="940" w:author="Liu xg" w:date="2021-06-12T20:54:00Z">
              <w:r w:rsidRPr="00647F82">
                <w:rPr>
                  <w:rFonts w:hint="eastAsia"/>
                </w:rPr>
                <w:t>5</w:t>
              </w:r>
            </w:ins>
          </w:p>
        </w:tc>
        <w:tc>
          <w:tcPr>
            <w:tcW w:w="428" w:type="dxa"/>
            <w:tcBorders>
              <w:top w:val="nil"/>
              <w:left w:val="nil"/>
              <w:bottom w:val="nil"/>
              <w:right w:val="nil"/>
            </w:tcBorders>
            <w:tcPrChange w:id="941" w:author="Liu xg" w:date="2021-06-15T14:29:00Z">
              <w:tcPr>
                <w:tcW w:w="428" w:type="dxa"/>
                <w:tcBorders>
                  <w:top w:val="nil"/>
                  <w:left w:val="nil"/>
                  <w:bottom w:val="nil"/>
                  <w:right w:val="nil"/>
                </w:tcBorders>
              </w:tcPr>
            </w:tcPrChange>
          </w:tcPr>
          <w:p w14:paraId="29CE6B5D" w14:textId="77777777" w:rsidR="003F0D33" w:rsidRPr="00647F82" w:rsidRDefault="003F0D33" w:rsidP="001F07C0">
            <w:pPr>
              <w:jc w:val="center"/>
              <w:rPr>
                <w:ins w:id="942" w:author="Liu xg" w:date="2021-06-12T20:54:00Z"/>
              </w:rPr>
            </w:pPr>
            <w:ins w:id="943" w:author="Liu xg" w:date="2021-06-12T20:54:00Z">
              <w:r w:rsidRPr="00647F82">
                <w:rPr>
                  <w:rFonts w:hint="eastAsia"/>
                </w:rPr>
                <w:t>1</w:t>
              </w:r>
              <w:r w:rsidRPr="00647F82">
                <w:t>0</w:t>
              </w:r>
            </w:ins>
          </w:p>
        </w:tc>
        <w:tc>
          <w:tcPr>
            <w:tcW w:w="383" w:type="dxa"/>
            <w:tcBorders>
              <w:top w:val="nil"/>
              <w:left w:val="nil"/>
              <w:bottom w:val="nil"/>
              <w:right w:val="nil"/>
            </w:tcBorders>
            <w:tcPrChange w:id="944" w:author="Liu xg" w:date="2021-06-15T14:29:00Z">
              <w:tcPr>
                <w:tcW w:w="383" w:type="dxa"/>
                <w:tcBorders>
                  <w:top w:val="nil"/>
                  <w:left w:val="nil"/>
                  <w:bottom w:val="nil"/>
                  <w:right w:val="nil"/>
                </w:tcBorders>
              </w:tcPr>
            </w:tcPrChange>
          </w:tcPr>
          <w:p w14:paraId="6EF99943" w14:textId="77777777" w:rsidR="003F0D33" w:rsidRPr="00647F82" w:rsidRDefault="003F0D33" w:rsidP="001F07C0">
            <w:pPr>
              <w:jc w:val="center"/>
              <w:rPr>
                <w:ins w:id="945" w:author="Liu xg" w:date="2021-06-12T20:54:00Z"/>
              </w:rPr>
            </w:pPr>
            <w:ins w:id="946" w:author="Liu xg" w:date="2021-06-12T20:54:00Z">
              <w:r w:rsidRPr="00647F82">
                <w:rPr>
                  <w:rFonts w:hint="eastAsia"/>
                </w:rPr>
                <w:t>5</w:t>
              </w:r>
            </w:ins>
          </w:p>
        </w:tc>
      </w:tr>
      <w:tr w:rsidR="003F0D33" w14:paraId="200BCFA2" w14:textId="77777777" w:rsidTr="0000091C">
        <w:trPr>
          <w:jc w:val="center"/>
          <w:ins w:id="947" w:author="Liu xg" w:date="2021-06-12T20:54:00Z"/>
          <w:trPrChange w:id="948" w:author="Liu xg" w:date="2021-06-15T14:29:00Z">
            <w:trPr>
              <w:jc w:val="center"/>
            </w:trPr>
          </w:trPrChange>
        </w:trPr>
        <w:tc>
          <w:tcPr>
            <w:tcW w:w="1255" w:type="dxa"/>
            <w:tcBorders>
              <w:top w:val="nil"/>
              <w:left w:val="nil"/>
              <w:bottom w:val="nil"/>
              <w:right w:val="nil"/>
            </w:tcBorders>
            <w:tcPrChange w:id="949" w:author="Liu xg" w:date="2021-06-15T14:29:00Z">
              <w:tcPr>
                <w:tcW w:w="1255" w:type="dxa"/>
                <w:tcBorders>
                  <w:top w:val="nil"/>
                  <w:left w:val="nil"/>
                  <w:bottom w:val="nil"/>
                  <w:right w:val="nil"/>
                </w:tcBorders>
              </w:tcPr>
            </w:tcPrChange>
          </w:tcPr>
          <w:p w14:paraId="6A5546FC" w14:textId="77777777" w:rsidR="003F0D33" w:rsidRPr="00647F82" w:rsidRDefault="003F0D33" w:rsidP="001F07C0">
            <w:pPr>
              <w:jc w:val="center"/>
              <w:rPr>
                <w:ins w:id="950" w:author="Liu xg" w:date="2021-06-12T20:54:00Z"/>
                <w:rFonts w:cs="Times New Roman"/>
              </w:rPr>
            </w:pPr>
            <m:oMathPara>
              <m:oMath>
                <m:r>
                  <w:ins w:id="951" w:author="Liu xg" w:date="2021-06-12T20:54:00Z">
                    <w:rPr>
                      <w:rFonts w:ascii="Cambria Math" w:hAnsi="Cambria Math"/>
                    </w:rPr>
                    <m:t>4</m:t>
                  </w:ins>
                </m:r>
              </m:oMath>
            </m:oMathPara>
          </w:p>
        </w:tc>
        <w:tc>
          <w:tcPr>
            <w:tcW w:w="567" w:type="dxa"/>
            <w:tcBorders>
              <w:top w:val="nil"/>
              <w:left w:val="nil"/>
              <w:bottom w:val="nil"/>
              <w:right w:val="nil"/>
            </w:tcBorders>
            <w:tcPrChange w:id="952" w:author="Liu xg" w:date="2021-06-15T14:29:00Z">
              <w:tcPr>
                <w:tcW w:w="567" w:type="dxa"/>
                <w:tcBorders>
                  <w:top w:val="nil"/>
                  <w:left w:val="nil"/>
                  <w:bottom w:val="nil"/>
                  <w:right w:val="nil"/>
                </w:tcBorders>
              </w:tcPr>
            </w:tcPrChange>
          </w:tcPr>
          <w:p w14:paraId="64912D1A" w14:textId="77777777" w:rsidR="003F0D33" w:rsidRPr="00647F82" w:rsidRDefault="003F0D33" w:rsidP="001F07C0">
            <w:pPr>
              <w:jc w:val="center"/>
              <w:rPr>
                <w:ins w:id="953" w:author="Liu xg" w:date="2021-06-12T20:54:00Z"/>
              </w:rPr>
            </w:pPr>
            <w:ins w:id="954" w:author="Liu xg" w:date="2021-06-12T20:54:00Z">
              <w:r w:rsidRPr="00647F82">
                <w:t>80</w:t>
              </w:r>
            </w:ins>
          </w:p>
        </w:tc>
        <w:tc>
          <w:tcPr>
            <w:tcW w:w="774" w:type="dxa"/>
            <w:tcBorders>
              <w:top w:val="nil"/>
              <w:left w:val="nil"/>
              <w:bottom w:val="nil"/>
              <w:right w:val="nil"/>
            </w:tcBorders>
            <w:tcPrChange w:id="955" w:author="Liu xg" w:date="2021-06-15T14:29:00Z">
              <w:tcPr>
                <w:tcW w:w="1656" w:type="dxa"/>
                <w:tcBorders>
                  <w:top w:val="nil"/>
                  <w:left w:val="nil"/>
                  <w:bottom w:val="nil"/>
                  <w:right w:val="nil"/>
                </w:tcBorders>
              </w:tcPr>
            </w:tcPrChange>
          </w:tcPr>
          <w:p w14:paraId="307C2C71" w14:textId="42E8C09C" w:rsidR="003F0D33" w:rsidRPr="00647F82" w:rsidRDefault="0000091C" w:rsidP="001F07C0">
            <w:pPr>
              <w:jc w:val="center"/>
              <w:rPr>
                <w:ins w:id="956" w:author="Liu xg" w:date="2021-06-12T20:54:00Z"/>
              </w:rPr>
            </w:pPr>
            <w:ins w:id="957" w:author="Liu xg" w:date="2021-06-15T14:29:00Z">
              <w:r w:rsidRPr="00647F82">
                <w:rPr>
                  <w:rFonts w:hint="eastAsia"/>
                </w:rPr>
                <w:t xml:space="preserve"> </w:t>
              </w:r>
            </w:ins>
            <w:ins w:id="958" w:author="Liu xg" w:date="2021-06-15T13:39:00Z">
              <w:r w:rsidR="00970728">
                <w:t>-</w:t>
              </w:r>
            </w:ins>
            <w:ins w:id="959" w:author="Liu xg" w:date="2021-06-16T10:46:00Z">
              <w:r w:rsidR="00DA4769">
                <w:t>24</w:t>
              </w:r>
            </w:ins>
          </w:p>
        </w:tc>
        <w:tc>
          <w:tcPr>
            <w:tcW w:w="236" w:type="dxa"/>
            <w:tcBorders>
              <w:top w:val="nil"/>
              <w:left w:val="nil"/>
              <w:bottom w:val="nil"/>
              <w:right w:val="nil"/>
            </w:tcBorders>
            <w:tcPrChange w:id="960" w:author="Liu xg" w:date="2021-06-15T14:29:00Z">
              <w:tcPr>
                <w:tcW w:w="236" w:type="dxa"/>
                <w:tcBorders>
                  <w:top w:val="nil"/>
                  <w:left w:val="nil"/>
                  <w:bottom w:val="nil"/>
                  <w:right w:val="nil"/>
                </w:tcBorders>
              </w:tcPr>
            </w:tcPrChange>
          </w:tcPr>
          <w:p w14:paraId="26C1B768" w14:textId="77777777" w:rsidR="003F0D33" w:rsidRPr="00647F82" w:rsidRDefault="003F0D33" w:rsidP="001F07C0">
            <w:pPr>
              <w:jc w:val="center"/>
              <w:rPr>
                <w:ins w:id="961" w:author="Liu xg" w:date="2021-06-12T20:54:00Z"/>
              </w:rPr>
            </w:pPr>
            <w:ins w:id="962" w:author="Liu xg" w:date="2021-06-12T20:54:00Z">
              <w:r w:rsidRPr="00647F82">
                <w:rPr>
                  <w:rFonts w:hint="eastAsia"/>
                </w:rPr>
                <w:t>5</w:t>
              </w:r>
            </w:ins>
          </w:p>
        </w:tc>
        <w:tc>
          <w:tcPr>
            <w:tcW w:w="428" w:type="dxa"/>
            <w:tcBorders>
              <w:top w:val="nil"/>
              <w:left w:val="nil"/>
              <w:bottom w:val="nil"/>
              <w:right w:val="nil"/>
            </w:tcBorders>
            <w:tcPrChange w:id="963" w:author="Liu xg" w:date="2021-06-15T14:29:00Z">
              <w:tcPr>
                <w:tcW w:w="428" w:type="dxa"/>
                <w:tcBorders>
                  <w:top w:val="nil"/>
                  <w:left w:val="nil"/>
                  <w:bottom w:val="nil"/>
                  <w:right w:val="nil"/>
                </w:tcBorders>
              </w:tcPr>
            </w:tcPrChange>
          </w:tcPr>
          <w:p w14:paraId="70A5C7C7" w14:textId="77777777" w:rsidR="003F0D33" w:rsidRPr="00647F82" w:rsidRDefault="003F0D33" w:rsidP="001F07C0">
            <w:pPr>
              <w:jc w:val="center"/>
              <w:rPr>
                <w:ins w:id="964" w:author="Liu xg" w:date="2021-06-12T20:54:00Z"/>
              </w:rPr>
            </w:pPr>
            <w:ins w:id="965" w:author="Liu xg" w:date="2021-06-12T20:54:00Z">
              <w:r w:rsidRPr="00647F82">
                <w:rPr>
                  <w:rFonts w:hint="eastAsia"/>
                </w:rPr>
                <w:t>1</w:t>
              </w:r>
              <w:r w:rsidRPr="00647F82">
                <w:t>0</w:t>
              </w:r>
            </w:ins>
          </w:p>
        </w:tc>
        <w:tc>
          <w:tcPr>
            <w:tcW w:w="383" w:type="dxa"/>
            <w:tcBorders>
              <w:top w:val="nil"/>
              <w:left w:val="nil"/>
              <w:bottom w:val="nil"/>
              <w:right w:val="nil"/>
            </w:tcBorders>
            <w:tcPrChange w:id="966" w:author="Liu xg" w:date="2021-06-15T14:29:00Z">
              <w:tcPr>
                <w:tcW w:w="383" w:type="dxa"/>
                <w:tcBorders>
                  <w:top w:val="nil"/>
                  <w:left w:val="nil"/>
                  <w:bottom w:val="nil"/>
                  <w:right w:val="nil"/>
                </w:tcBorders>
              </w:tcPr>
            </w:tcPrChange>
          </w:tcPr>
          <w:p w14:paraId="22EE0392" w14:textId="77777777" w:rsidR="003F0D33" w:rsidRPr="00647F82" w:rsidRDefault="003F0D33" w:rsidP="001F07C0">
            <w:pPr>
              <w:jc w:val="center"/>
              <w:rPr>
                <w:ins w:id="967" w:author="Liu xg" w:date="2021-06-12T20:54:00Z"/>
              </w:rPr>
            </w:pPr>
            <w:ins w:id="968" w:author="Liu xg" w:date="2021-06-12T20:54:00Z">
              <w:r w:rsidRPr="00647F82">
                <w:rPr>
                  <w:rFonts w:hint="eastAsia"/>
                </w:rPr>
                <w:t>5</w:t>
              </w:r>
            </w:ins>
          </w:p>
        </w:tc>
      </w:tr>
      <w:tr w:rsidR="003F0D33" w14:paraId="4792B71A" w14:textId="77777777" w:rsidTr="0000091C">
        <w:trPr>
          <w:jc w:val="center"/>
          <w:ins w:id="969" w:author="Liu xg" w:date="2021-06-12T20:54:00Z"/>
          <w:trPrChange w:id="970" w:author="Liu xg" w:date="2021-06-15T14:29:00Z">
            <w:trPr>
              <w:jc w:val="center"/>
            </w:trPr>
          </w:trPrChange>
        </w:trPr>
        <w:tc>
          <w:tcPr>
            <w:tcW w:w="1255" w:type="dxa"/>
            <w:tcBorders>
              <w:top w:val="nil"/>
              <w:left w:val="nil"/>
              <w:bottom w:val="nil"/>
              <w:right w:val="nil"/>
            </w:tcBorders>
            <w:tcPrChange w:id="971" w:author="Liu xg" w:date="2021-06-15T14:29:00Z">
              <w:tcPr>
                <w:tcW w:w="1255" w:type="dxa"/>
                <w:tcBorders>
                  <w:top w:val="nil"/>
                  <w:left w:val="nil"/>
                  <w:bottom w:val="nil"/>
                  <w:right w:val="nil"/>
                </w:tcBorders>
              </w:tcPr>
            </w:tcPrChange>
          </w:tcPr>
          <w:p w14:paraId="00293A4B" w14:textId="77777777" w:rsidR="003F0D33" w:rsidRPr="00647F82" w:rsidRDefault="003F0D33" w:rsidP="001F07C0">
            <w:pPr>
              <w:jc w:val="center"/>
              <w:rPr>
                <w:ins w:id="972" w:author="Liu xg" w:date="2021-06-12T20:54:00Z"/>
                <w:rFonts w:cs="Times New Roman"/>
              </w:rPr>
            </w:pPr>
            <m:oMathPara>
              <m:oMath>
                <m:r>
                  <w:ins w:id="973" w:author="Liu xg" w:date="2021-06-12T20:54:00Z">
                    <w:rPr>
                      <w:rFonts w:ascii="Cambria Math" w:hAnsi="Cambria Math"/>
                    </w:rPr>
                    <m:t>5</m:t>
                  </w:ins>
                </m:r>
              </m:oMath>
            </m:oMathPara>
          </w:p>
        </w:tc>
        <w:tc>
          <w:tcPr>
            <w:tcW w:w="567" w:type="dxa"/>
            <w:tcBorders>
              <w:top w:val="nil"/>
              <w:left w:val="nil"/>
              <w:bottom w:val="nil"/>
              <w:right w:val="nil"/>
            </w:tcBorders>
            <w:tcPrChange w:id="974" w:author="Liu xg" w:date="2021-06-15T14:29:00Z">
              <w:tcPr>
                <w:tcW w:w="567" w:type="dxa"/>
                <w:tcBorders>
                  <w:top w:val="nil"/>
                  <w:left w:val="nil"/>
                  <w:bottom w:val="nil"/>
                  <w:right w:val="nil"/>
                </w:tcBorders>
              </w:tcPr>
            </w:tcPrChange>
          </w:tcPr>
          <w:p w14:paraId="48AE0AD0" w14:textId="77777777" w:rsidR="003F0D33" w:rsidRPr="00647F82" w:rsidRDefault="003F0D33" w:rsidP="001F07C0">
            <w:pPr>
              <w:jc w:val="center"/>
              <w:rPr>
                <w:ins w:id="975" w:author="Liu xg" w:date="2021-06-12T20:54:00Z"/>
              </w:rPr>
            </w:pPr>
            <w:ins w:id="976" w:author="Liu xg" w:date="2021-06-12T20:54:00Z">
              <w:r w:rsidRPr="00647F82">
                <w:t>80</w:t>
              </w:r>
            </w:ins>
          </w:p>
        </w:tc>
        <w:tc>
          <w:tcPr>
            <w:tcW w:w="774" w:type="dxa"/>
            <w:tcBorders>
              <w:top w:val="nil"/>
              <w:left w:val="nil"/>
              <w:bottom w:val="nil"/>
              <w:right w:val="nil"/>
            </w:tcBorders>
            <w:tcPrChange w:id="977" w:author="Liu xg" w:date="2021-06-15T14:29:00Z">
              <w:tcPr>
                <w:tcW w:w="1656" w:type="dxa"/>
                <w:tcBorders>
                  <w:top w:val="nil"/>
                  <w:left w:val="nil"/>
                  <w:bottom w:val="nil"/>
                  <w:right w:val="nil"/>
                </w:tcBorders>
              </w:tcPr>
            </w:tcPrChange>
          </w:tcPr>
          <w:p w14:paraId="57E1B6E9" w14:textId="744D9D50" w:rsidR="003F0D33" w:rsidRPr="00647F82" w:rsidRDefault="00970728" w:rsidP="001F07C0">
            <w:pPr>
              <w:jc w:val="center"/>
              <w:rPr>
                <w:ins w:id="978" w:author="Liu xg" w:date="2021-06-12T20:54:00Z"/>
              </w:rPr>
            </w:pPr>
            <w:ins w:id="979" w:author="Liu xg" w:date="2021-06-15T13:39:00Z">
              <w:r>
                <w:t>-2</w:t>
              </w:r>
            </w:ins>
            <w:ins w:id="980" w:author="Liu xg" w:date="2021-06-16T10:46:00Z">
              <w:r w:rsidR="00DA4769">
                <w:t>6</w:t>
              </w:r>
            </w:ins>
          </w:p>
        </w:tc>
        <w:tc>
          <w:tcPr>
            <w:tcW w:w="236" w:type="dxa"/>
            <w:tcBorders>
              <w:top w:val="nil"/>
              <w:left w:val="nil"/>
              <w:bottom w:val="nil"/>
              <w:right w:val="nil"/>
            </w:tcBorders>
            <w:tcPrChange w:id="981" w:author="Liu xg" w:date="2021-06-15T14:29:00Z">
              <w:tcPr>
                <w:tcW w:w="236" w:type="dxa"/>
                <w:tcBorders>
                  <w:top w:val="nil"/>
                  <w:left w:val="nil"/>
                  <w:bottom w:val="nil"/>
                  <w:right w:val="nil"/>
                </w:tcBorders>
              </w:tcPr>
            </w:tcPrChange>
          </w:tcPr>
          <w:p w14:paraId="0932FFB6" w14:textId="77777777" w:rsidR="003F0D33" w:rsidRPr="00647F82" w:rsidRDefault="003F0D33" w:rsidP="001F07C0">
            <w:pPr>
              <w:jc w:val="center"/>
              <w:rPr>
                <w:ins w:id="982" w:author="Liu xg" w:date="2021-06-12T20:54:00Z"/>
              </w:rPr>
            </w:pPr>
            <w:ins w:id="983" w:author="Liu xg" w:date="2021-06-12T20:54:00Z">
              <w:r w:rsidRPr="00647F82">
                <w:rPr>
                  <w:rFonts w:hint="eastAsia"/>
                </w:rPr>
                <w:t>5</w:t>
              </w:r>
            </w:ins>
          </w:p>
        </w:tc>
        <w:tc>
          <w:tcPr>
            <w:tcW w:w="428" w:type="dxa"/>
            <w:tcBorders>
              <w:top w:val="nil"/>
              <w:left w:val="nil"/>
              <w:bottom w:val="nil"/>
              <w:right w:val="nil"/>
            </w:tcBorders>
            <w:tcPrChange w:id="984" w:author="Liu xg" w:date="2021-06-15T14:29:00Z">
              <w:tcPr>
                <w:tcW w:w="428" w:type="dxa"/>
                <w:tcBorders>
                  <w:top w:val="nil"/>
                  <w:left w:val="nil"/>
                  <w:bottom w:val="nil"/>
                  <w:right w:val="nil"/>
                </w:tcBorders>
              </w:tcPr>
            </w:tcPrChange>
          </w:tcPr>
          <w:p w14:paraId="04888E49" w14:textId="77777777" w:rsidR="003F0D33" w:rsidRPr="00647F82" w:rsidRDefault="003F0D33" w:rsidP="001F07C0">
            <w:pPr>
              <w:jc w:val="center"/>
              <w:rPr>
                <w:ins w:id="985" w:author="Liu xg" w:date="2021-06-12T20:54:00Z"/>
              </w:rPr>
            </w:pPr>
            <w:ins w:id="986" w:author="Liu xg" w:date="2021-06-12T20:54:00Z">
              <w:r w:rsidRPr="00647F82">
                <w:rPr>
                  <w:rFonts w:hint="eastAsia"/>
                </w:rPr>
                <w:t>1</w:t>
              </w:r>
              <w:r w:rsidRPr="00647F82">
                <w:t>0</w:t>
              </w:r>
            </w:ins>
          </w:p>
        </w:tc>
        <w:tc>
          <w:tcPr>
            <w:tcW w:w="383" w:type="dxa"/>
            <w:tcBorders>
              <w:top w:val="nil"/>
              <w:left w:val="nil"/>
              <w:bottom w:val="nil"/>
              <w:right w:val="nil"/>
            </w:tcBorders>
            <w:tcPrChange w:id="987" w:author="Liu xg" w:date="2021-06-15T14:29:00Z">
              <w:tcPr>
                <w:tcW w:w="383" w:type="dxa"/>
                <w:tcBorders>
                  <w:top w:val="nil"/>
                  <w:left w:val="nil"/>
                  <w:bottom w:val="nil"/>
                  <w:right w:val="nil"/>
                </w:tcBorders>
              </w:tcPr>
            </w:tcPrChange>
          </w:tcPr>
          <w:p w14:paraId="05C73D99" w14:textId="77777777" w:rsidR="003F0D33" w:rsidRPr="00647F82" w:rsidRDefault="003F0D33" w:rsidP="001F07C0">
            <w:pPr>
              <w:jc w:val="center"/>
              <w:rPr>
                <w:ins w:id="988" w:author="Liu xg" w:date="2021-06-12T20:54:00Z"/>
              </w:rPr>
            </w:pPr>
            <w:ins w:id="989" w:author="Liu xg" w:date="2021-06-12T20:54:00Z">
              <w:r w:rsidRPr="00647F82">
                <w:rPr>
                  <w:rFonts w:hint="eastAsia"/>
                </w:rPr>
                <w:t>5</w:t>
              </w:r>
            </w:ins>
          </w:p>
        </w:tc>
      </w:tr>
      <w:tr w:rsidR="003F0D33" w14:paraId="48A3CC4B" w14:textId="77777777" w:rsidTr="0000091C">
        <w:trPr>
          <w:trHeight w:val="111"/>
          <w:jc w:val="center"/>
          <w:ins w:id="990" w:author="Liu xg" w:date="2021-06-12T20:54:00Z"/>
          <w:trPrChange w:id="991" w:author="Liu xg" w:date="2021-06-15T14:29:00Z">
            <w:trPr>
              <w:trHeight w:val="111"/>
              <w:jc w:val="center"/>
            </w:trPr>
          </w:trPrChange>
        </w:trPr>
        <w:tc>
          <w:tcPr>
            <w:tcW w:w="1255" w:type="dxa"/>
            <w:tcBorders>
              <w:top w:val="nil"/>
              <w:left w:val="nil"/>
              <w:right w:val="nil"/>
            </w:tcBorders>
            <w:tcPrChange w:id="992" w:author="Liu xg" w:date="2021-06-15T14:29:00Z">
              <w:tcPr>
                <w:tcW w:w="1255" w:type="dxa"/>
                <w:tcBorders>
                  <w:top w:val="nil"/>
                  <w:left w:val="nil"/>
                  <w:right w:val="nil"/>
                </w:tcBorders>
              </w:tcPr>
            </w:tcPrChange>
          </w:tcPr>
          <w:p w14:paraId="628733D7" w14:textId="77777777" w:rsidR="003F0D33" w:rsidRPr="00647F82" w:rsidRDefault="003F0D33" w:rsidP="001F07C0">
            <w:pPr>
              <w:jc w:val="center"/>
              <w:rPr>
                <w:ins w:id="993" w:author="Liu xg" w:date="2021-06-12T20:54:00Z"/>
                <w:rFonts w:cs="Times New Roman"/>
              </w:rPr>
            </w:pPr>
            <m:oMathPara>
              <m:oMath>
                <m:r>
                  <w:ins w:id="994" w:author="Liu xg" w:date="2021-06-12T20:54:00Z">
                    <w:rPr>
                      <w:rFonts w:ascii="Cambria Math" w:hAnsi="Cambria Math"/>
                    </w:rPr>
                    <m:t>6</m:t>
                  </w:ins>
                </m:r>
              </m:oMath>
            </m:oMathPara>
          </w:p>
        </w:tc>
        <w:tc>
          <w:tcPr>
            <w:tcW w:w="567" w:type="dxa"/>
            <w:tcBorders>
              <w:top w:val="nil"/>
              <w:left w:val="nil"/>
              <w:right w:val="nil"/>
            </w:tcBorders>
            <w:tcPrChange w:id="995" w:author="Liu xg" w:date="2021-06-15T14:29:00Z">
              <w:tcPr>
                <w:tcW w:w="567" w:type="dxa"/>
                <w:tcBorders>
                  <w:top w:val="nil"/>
                  <w:left w:val="nil"/>
                  <w:right w:val="nil"/>
                </w:tcBorders>
              </w:tcPr>
            </w:tcPrChange>
          </w:tcPr>
          <w:p w14:paraId="77DC9F4F" w14:textId="77777777" w:rsidR="003F0D33" w:rsidRPr="00647F82" w:rsidRDefault="003F0D33" w:rsidP="001F07C0">
            <w:pPr>
              <w:jc w:val="center"/>
              <w:rPr>
                <w:ins w:id="996" w:author="Liu xg" w:date="2021-06-12T20:54:00Z"/>
              </w:rPr>
            </w:pPr>
            <w:ins w:id="997" w:author="Liu xg" w:date="2021-06-12T20:54:00Z">
              <w:r w:rsidRPr="00647F82">
                <w:t>80</w:t>
              </w:r>
            </w:ins>
          </w:p>
        </w:tc>
        <w:tc>
          <w:tcPr>
            <w:tcW w:w="774" w:type="dxa"/>
            <w:tcBorders>
              <w:top w:val="nil"/>
              <w:left w:val="nil"/>
              <w:right w:val="nil"/>
            </w:tcBorders>
            <w:tcPrChange w:id="998" w:author="Liu xg" w:date="2021-06-15T14:29:00Z">
              <w:tcPr>
                <w:tcW w:w="1656" w:type="dxa"/>
                <w:tcBorders>
                  <w:top w:val="nil"/>
                  <w:left w:val="nil"/>
                  <w:right w:val="nil"/>
                </w:tcBorders>
              </w:tcPr>
            </w:tcPrChange>
          </w:tcPr>
          <w:p w14:paraId="65D8A297" w14:textId="599CE193" w:rsidR="003F0D33" w:rsidRPr="00647F82" w:rsidRDefault="003F0D33" w:rsidP="001F07C0">
            <w:pPr>
              <w:jc w:val="center"/>
              <w:rPr>
                <w:ins w:id="999" w:author="Liu xg" w:date="2021-06-12T20:54:00Z"/>
              </w:rPr>
            </w:pPr>
            <w:ins w:id="1000" w:author="Liu xg" w:date="2021-06-12T20:54:00Z">
              <w:r w:rsidRPr="00647F82">
                <w:t>-</w:t>
              </w:r>
            </w:ins>
            <w:ins w:id="1001" w:author="Liu xg" w:date="2021-06-16T10:46:00Z">
              <w:r w:rsidR="00DA4769">
                <w:t>28</w:t>
              </w:r>
            </w:ins>
          </w:p>
        </w:tc>
        <w:tc>
          <w:tcPr>
            <w:tcW w:w="236" w:type="dxa"/>
            <w:tcBorders>
              <w:top w:val="nil"/>
              <w:left w:val="nil"/>
              <w:right w:val="nil"/>
            </w:tcBorders>
            <w:tcPrChange w:id="1002" w:author="Liu xg" w:date="2021-06-15T14:29:00Z">
              <w:tcPr>
                <w:tcW w:w="236" w:type="dxa"/>
                <w:tcBorders>
                  <w:top w:val="nil"/>
                  <w:left w:val="nil"/>
                  <w:right w:val="nil"/>
                </w:tcBorders>
              </w:tcPr>
            </w:tcPrChange>
          </w:tcPr>
          <w:p w14:paraId="42E275AA" w14:textId="77777777" w:rsidR="003F0D33" w:rsidRPr="00647F82" w:rsidRDefault="003F0D33" w:rsidP="001F07C0">
            <w:pPr>
              <w:jc w:val="center"/>
              <w:rPr>
                <w:ins w:id="1003" w:author="Liu xg" w:date="2021-06-12T20:54:00Z"/>
              </w:rPr>
            </w:pPr>
            <w:ins w:id="1004" w:author="Liu xg" w:date="2021-06-12T20:54:00Z">
              <w:r w:rsidRPr="00647F82">
                <w:rPr>
                  <w:rFonts w:hint="eastAsia"/>
                </w:rPr>
                <w:t>5</w:t>
              </w:r>
            </w:ins>
          </w:p>
        </w:tc>
        <w:tc>
          <w:tcPr>
            <w:tcW w:w="428" w:type="dxa"/>
            <w:tcBorders>
              <w:top w:val="nil"/>
              <w:left w:val="nil"/>
              <w:right w:val="nil"/>
            </w:tcBorders>
            <w:tcPrChange w:id="1005" w:author="Liu xg" w:date="2021-06-15T14:29:00Z">
              <w:tcPr>
                <w:tcW w:w="428" w:type="dxa"/>
                <w:tcBorders>
                  <w:top w:val="nil"/>
                  <w:left w:val="nil"/>
                  <w:right w:val="nil"/>
                </w:tcBorders>
              </w:tcPr>
            </w:tcPrChange>
          </w:tcPr>
          <w:p w14:paraId="04C8C970" w14:textId="77777777" w:rsidR="003F0D33" w:rsidRPr="00647F82" w:rsidRDefault="003F0D33" w:rsidP="001F07C0">
            <w:pPr>
              <w:jc w:val="center"/>
              <w:rPr>
                <w:ins w:id="1006" w:author="Liu xg" w:date="2021-06-12T20:54:00Z"/>
              </w:rPr>
            </w:pPr>
            <w:ins w:id="1007" w:author="Liu xg" w:date="2021-06-12T20:54:00Z">
              <w:r w:rsidRPr="00647F82">
                <w:rPr>
                  <w:rFonts w:hint="eastAsia"/>
                </w:rPr>
                <w:t>1</w:t>
              </w:r>
              <w:r w:rsidRPr="00647F82">
                <w:t>0</w:t>
              </w:r>
            </w:ins>
          </w:p>
        </w:tc>
        <w:tc>
          <w:tcPr>
            <w:tcW w:w="383" w:type="dxa"/>
            <w:tcBorders>
              <w:top w:val="nil"/>
              <w:left w:val="nil"/>
              <w:right w:val="nil"/>
            </w:tcBorders>
            <w:tcPrChange w:id="1008" w:author="Liu xg" w:date="2021-06-15T14:29:00Z">
              <w:tcPr>
                <w:tcW w:w="383" w:type="dxa"/>
                <w:tcBorders>
                  <w:top w:val="nil"/>
                  <w:left w:val="nil"/>
                  <w:right w:val="nil"/>
                </w:tcBorders>
              </w:tcPr>
            </w:tcPrChange>
          </w:tcPr>
          <w:p w14:paraId="25E47686" w14:textId="77777777" w:rsidR="003F0D33" w:rsidRPr="00647F82" w:rsidRDefault="003F0D33" w:rsidP="001F07C0">
            <w:pPr>
              <w:jc w:val="center"/>
              <w:rPr>
                <w:ins w:id="1009" w:author="Liu xg" w:date="2021-06-12T20:54:00Z"/>
              </w:rPr>
            </w:pPr>
            <w:ins w:id="1010" w:author="Liu xg" w:date="2021-06-12T20:54:00Z">
              <w:r w:rsidRPr="00647F82">
                <w:rPr>
                  <w:rFonts w:hint="eastAsia"/>
                </w:rPr>
                <w:t>5</w:t>
              </w:r>
            </w:ins>
          </w:p>
        </w:tc>
      </w:tr>
    </w:tbl>
    <w:p w14:paraId="4EE13C60" w14:textId="77777777" w:rsidR="003F0D33" w:rsidRDefault="003F0D33" w:rsidP="003F0D33">
      <w:pPr>
        <w:rPr>
          <w:ins w:id="1011" w:author="Liu xg" w:date="2021-06-12T20:54:00Z"/>
        </w:rPr>
      </w:pPr>
    </w:p>
    <w:p w14:paraId="31D614A1" w14:textId="61140FD4" w:rsidR="003F0D33" w:rsidRDefault="003F0D33" w:rsidP="003F0D33">
      <w:pPr>
        <w:jc w:val="center"/>
        <w:rPr>
          <w:ins w:id="1012" w:author="Liu xg" w:date="2021-06-12T20:54:00Z"/>
        </w:rPr>
      </w:pPr>
      <w:ins w:id="1013" w:author="Liu xg" w:date="2021-06-12T20:54:00Z">
        <w:r>
          <w:rPr>
            <w:rFonts w:hint="eastAsia"/>
          </w:rPr>
          <w:t>表</w:t>
        </w:r>
      </w:ins>
      <w:ins w:id="1014" w:author="Liu xg" w:date="2021-06-15T13:55:00Z">
        <w:r w:rsidR="0040105C">
          <w:t>7</w:t>
        </w:r>
      </w:ins>
      <w:ins w:id="1015" w:author="Liu xg" w:date="2021-06-12T20:54:00Z">
        <w:r>
          <w:t xml:space="preserve"> Random location-3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1016" w:author="Liu xg" w:date="2021-06-15T14:3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tblGridChange w:id="1017">
          <w:tblGrid>
            <w:gridCol w:w="1255"/>
            <w:gridCol w:w="567"/>
            <w:gridCol w:w="1656"/>
            <w:gridCol w:w="236"/>
            <w:gridCol w:w="428"/>
            <w:gridCol w:w="383"/>
          </w:tblGrid>
        </w:tblGridChange>
      </w:tblGrid>
      <w:tr w:rsidR="003F0D33" w14:paraId="466BC431" w14:textId="77777777" w:rsidTr="0000091C">
        <w:trPr>
          <w:jc w:val="center"/>
          <w:ins w:id="1018" w:author="Liu xg" w:date="2021-06-12T20:54:00Z"/>
          <w:trPrChange w:id="1019" w:author="Liu xg" w:date="2021-06-15T14:30:00Z">
            <w:trPr>
              <w:jc w:val="center"/>
            </w:trPr>
          </w:trPrChange>
        </w:trPr>
        <w:tc>
          <w:tcPr>
            <w:tcW w:w="1255" w:type="dxa"/>
            <w:tcBorders>
              <w:left w:val="nil"/>
              <w:bottom w:val="single" w:sz="8" w:space="0" w:color="auto"/>
              <w:right w:val="nil"/>
            </w:tcBorders>
            <w:tcPrChange w:id="1020" w:author="Liu xg" w:date="2021-06-15T14:30:00Z">
              <w:tcPr>
                <w:tcW w:w="1255" w:type="dxa"/>
                <w:tcBorders>
                  <w:left w:val="nil"/>
                  <w:bottom w:val="single" w:sz="8" w:space="0" w:color="auto"/>
                  <w:right w:val="nil"/>
                </w:tcBorders>
              </w:tcPr>
            </w:tcPrChange>
          </w:tcPr>
          <w:p w14:paraId="7CE23196" w14:textId="77777777" w:rsidR="003F0D33" w:rsidRPr="00E6710D" w:rsidRDefault="003F0D33" w:rsidP="001F07C0">
            <w:pPr>
              <w:jc w:val="center"/>
              <w:rPr>
                <w:ins w:id="1021" w:author="Liu xg" w:date="2021-06-12T20:54:00Z"/>
                <w:i/>
              </w:rPr>
            </w:pPr>
            <m:oMathPara>
              <m:oMath>
                <m:r>
                  <w:ins w:id="1022" w:author="Liu xg" w:date="2021-06-12T20:54:00Z">
                    <w:rPr>
                      <w:rFonts w:ascii="Cambria Math" w:hAnsi="Cambria Math"/>
                    </w:rPr>
                    <m:t>A</m:t>
                  </w:ins>
                </m:r>
                <m:r>
                  <w:ins w:id="1023" w:author="Liu xg" w:date="2021-06-12T20:54:00Z">
                    <w:rPr>
                      <w:rFonts w:ascii="Cambria Math" w:hAnsi="Cambria Math" w:hint="eastAsia"/>
                    </w:rPr>
                    <m:t>gen</m:t>
                  </w:ins>
                </m:r>
                <m:sSub>
                  <m:sSubPr>
                    <m:ctrlPr>
                      <w:ins w:id="1024" w:author="Liu xg" w:date="2021-06-12T20:54:00Z">
                        <w:rPr>
                          <w:rFonts w:ascii="Cambria Math" w:hAnsi="Cambria Math"/>
                          <w:i/>
                        </w:rPr>
                      </w:ins>
                    </m:ctrlPr>
                  </m:sSubPr>
                  <m:e>
                    <m:r>
                      <w:ins w:id="1025" w:author="Liu xg" w:date="2021-06-12T20:54:00Z">
                        <w:rPr>
                          <w:rFonts w:ascii="Cambria Math" w:hAnsi="Cambria Math" w:hint="eastAsia"/>
                        </w:rPr>
                        <m:t>t</m:t>
                      </w:ins>
                    </m:r>
                    <m:ctrlPr>
                      <w:ins w:id="1026" w:author="Liu xg" w:date="2021-06-12T20:54:00Z">
                        <w:rPr>
                          <w:rFonts w:ascii="Cambria Math" w:hAnsi="Cambria Math" w:hint="eastAsia"/>
                          <w:i/>
                        </w:rPr>
                      </w:ins>
                    </m:ctrlPr>
                  </m:e>
                  <m:sub>
                    <m:r>
                      <w:ins w:id="1027"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1028" w:author="Liu xg" w:date="2021-06-15T14:30:00Z">
              <w:tcPr>
                <w:tcW w:w="567" w:type="dxa"/>
                <w:tcBorders>
                  <w:left w:val="nil"/>
                  <w:bottom w:val="single" w:sz="8" w:space="0" w:color="auto"/>
                  <w:right w:val="nil"/>
                </w:tcBorders>
              </w:tcPr>
            </w:tcPrChange>
          </w:tcPr>
          <w:p w14:paraId="0C95442D" w14:textId="77777777" w:rsidR="003F0D33" w:rsidRPr="000C4767" w:rsidRDefault="00133C2A" w:rsidP="001F07C0">
            <w:pPr>
              <w:jc w:val="center"/>
              <w:rPr>
                <w:ins w:id="1029" w:author="Liu xg" w:date="2021-06-12T20:54:00Z"/>
                <w:b/>
                <w:bCs/>
                <w:i/>
              </w:rPr>
            </w:pPr>
            <m:oMathPara>
              <m:oMath>
                <m:sSup>
                  <m:sSupPr>
                    <m:ctrlPr>
                      <w:ins w:id="1030" w:author="Liu xg" w:date="2021-06-12T20:54:00Z">
                        <w:rPr>
                          <w:rFonts w:ascii="Cambria Math" w:hAnsi="Cambria Math"/>
                          <w:b/>
                          <w:bCs/>
                          <w:i/>
                        </w:rPr>
                      </w:ins>
                    </m:ctrlPr>
                  </m:sSupPr>
                  <m:e>
                    <m:acc>
                      <m:accPr>
                        <m:ctrlPr>
                          <w:ins w:id="1031" w:author="Liu xg" w:date="2021-06-12T20:54:00Z">
                            <w:rPr>
                              <w:rFonts w:ascii="Cambria Math" w:hAnsi="Cambria Math"/>
                              <w:b/>
                              <w:bCs/>
                              <w:i/>
                            </w:rPr>
                          </w:ins>
                        </m:ctrlPr>
                      </m:accPr>
                      <m:e>
                        <m:r>
                          <w:ins w:id="1032" w:author="Liu xg" w:date="2021-06-12T20:54:00Z">
                            <m:rPr>
                              <m:sty m:val="bi"/>
                            </m:rPr>
                            <w:rPr>
                              <w:rFonts w:ascii="Cambria Math" w:hAnsi="Cambria Math"/>
                            </w:rPr>
                            <m:t>R</m:t>
                          </w:ins>
                        </m:r>
                      </m:e>
                    </m:acc>
                  </m:e>
                  <m:sup>
                    <m:r>
                      <w:ins w:id="1033" w:author="Liu xg" w:date="2021-06-12T20:54:00Z">
                        <m:rPr>
                          <m:sty m:val="bi"/>
                        </m:rPr>
                        <w:rPr>
                          <w:rFonts w:ascii="Cambria Math" w:hAnsi="Cambria Math"/>
                        </w:rPr>
                        <m:t>i</m:t>
                      </w:ins>
                    </m:r>
                  </m:sup>
                </m:sSup>
              </m:oMath>
            </m:oMathPara>
          </w:p>
        </w:tc>
        <w:tc>
          <w:tcPr>
            <w:tcW w:w="711" w:type="dxa"/>
            <w:tcBorders>
              <w:left w:val="nil"/>
              <w:bottom w:val="single" w:sz="8" w:space="0" w:color="auto"/>
              <w:right w:val="nil"/>
            </w:tcBorders>
            <w:tcPrChange w:id="1034" w:author="Liu xg" w:date="2021-06-15T14:30:00Z">
              <w:tcPr>
                <w:tcW w:w="1656" w:type="dxa"/>
                <w:tcBorders>
                  <w:left w:val="nil"/>
                  <w:bottom w:val="single" w:sz="8" w:space="0" w:color="auto"/>
                  <w:right w:val="nil"/>
                </w:tcBorders>
              </w:tcPr>
            </w:tcPrChange>
          </w:tcPr>
          <w:p w14:paraId="55652F6A" w14:textId="77777777" w:rsidR="003F0D33" w:rsidRPr="000C4767" w:rsidRDefault="00133C2A" w:rsidP="001F07C0">
            <w:pPr>
              <w:jc w:val="center"/>
              <w:rPr>
                <w:ins w:id="1035" w:author="Liu xg" w:date="2021-06-12T20:54:00Z"/>
                <w:i/>
              </w:rPr>
            </w:pPr>
            <m:oMathPara>
              <m:oMath>
                <m:sSup>
                  <m:sSupPr>
                    <m:ctrlPr>
                      <w:ins w:id="1036" w:author="Liu xg" w:date="2021-06-12T20:54:00Z">
                        <w:rPr>
                          <w:rFonts w:ascii="Cambria Math" w:hAnsi="Cambria Math"/>
                          <w:i/>
                        </w:rPr>
                      </w:ins>
                    </m:ctrlPr>
                  </m:sSupPr>
                  <m:e>
                    <m:r>
                      <w:ins w:id="1037" w:author="Liu xg" w:date="2021-06-12T20:54:00Z">
                        <w:rPr>
                          <w:rFonts w:ascii="Cambria Math" w:hAnsi="Cambria Math"/>
                        </w:rPr>
                        <m:t>M</m:t>
                      </w:ins>
                    </m:r>
                  </m:e>
                  <m:sup>
                    <m:r>
                      <w:ins w:id="1038"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1039" w:author="Liu xg" w:date="2021-06-15T14:30:00Z">
              <w:tcPr>
                <w:tcW w:w="236" w:type="dxa"/>
                <w:tcBorders>
                  <w:left w:val="nil"/>
                  <w:bottom w:val="single" w:sz="8" w:space="0" w:color="auto"/>
                  <w:right w:val="nil"/>
                </w:tcBorders>
              </w:tcPr>
            </w:tcPrChange>
          </w:tcPr>
          <w:p w14:paraId="25D8D0C6" w14:textId="77777777" w:rsidR="003F0D33" w:rsidRPr="000C4767" w:rsidRDefault="003F0D33" w:rsidP="001F07C0">
            <w:pPr>
              <w:jc w:val="center"/>
              <w:rPr>
                <w:ins w:id="1040" w:author="Liu xg" w:date="2021-06-12T20:54:00Z"/>
                <w:i/>
              </w:rPr>
            </w:pPr>
            <m:oMathPara>
              <m:oMath>
                <m:r>
                  <w:ins w:id="1041" w:author="Liu xg" w:date="2021-06-12T20:54:00Z">
                    <w:rPr>
                      <w:rFonts w:ascii="Cambria Math" w:hAnsi="Cambria Math"/>
                    </w:rPr>
                    <m:t>τ</m:t>
                  </w:ins>
                </m:r>
              </m:oMath>
            </m:oMathPara>
          </w:p>
        </w:tc>
        <w:tc>
          <w:tcPr>
            <w:tcW w:w="428" w:type="dxa"/>
            <w:tcBorders>
              <w:left w:val="nil"/>
              <w:bottom w:val="single" w:sz="8" w:space="0" w:color="auto"/>
              <w:right w:val="nil"/>
            </w:tcBorders>
            <w:tcPrChange w:id="1042" w:author="Liu xg" w:date="2021-06-15T14:30:00Z">
              <w:tcPr>
                <w:tcW w:w="428" w:type="dxa"/>
                <w:tcBorders>
                  <w:left w:val="nil"/>
                  <w:bottom w:val="single" w:sz="8" w:space="0" w:color="auto"/>
                  <w:right w:val="nil"/>
                </w:tcBorders>
              </w:tcPr>
            </w:tcPrChange>
          </w:tcPr>
          <w:p w14:paraId="09CDF88D" w14:textId="77777777" w:rsidR="003F0D33" w:rsidRPr="000C4767" w:rsidRDefault="00133C2A" w:rsidP="001F07C0">
            <w:pPr>
              <w:jc w:val="center"/>
              <w:rPr>
                <w:ins w:id="1043" w:author="Liu xg" w:date="2021-06-12T20:54:00Z"/>
                <w:i/>
              </w:rPr>
            </w:pPr>
            <m:oMathPara>
              <m:oMath>
                <m:sSub>
                  <m:sSubPr>
                    <m:ctrlPr>
                      <w:ins w:id="1044" w:author="Liu xg" w:date="2021-06-12T20:54:00Z">
                        <w:rPr>
                          <w:rFonts w:ascii="Cambria Math" w:hAnsi="Cambria Math"/>
                          <w:i/>
                        </w:rPr>
                      </w:ins>
                    </m:ctrlPr>
                  </m:sSubPr>
                  <m:e>
                    <m:r>
                      <w:ins w:id="1045" w:author="Liu xg" w:date="2021-06-12T20:54:00Z">
                        <w:rPr>
                          <w:rFonts w:ascii="Cambria Math" w:hAnsi="Cambria Math"/>
                        </w:rPr>
                        <m:t>r</m:t>
                      </w:ins>
                    </m:r>
                  </m:e>
                  <m:sub>
                    <m:r>
                      <w:ins w:id="1046"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1047" w:author="Liu xg" w:date="2021-06-15T14:30:00Z">
              <w:tcPr>
                <w:tcW w:w="383" w:type="dxa"/>
                <w:tcBorders>
                  <w:left w:val="nil"/>
                  <w:bottom w:val="single" w:sz="8" w:space="0" w:color="auto"/>
                  <w:right w:val="nil"/>
                </w:tcBorders>
              </w:tcPr>
            </w:tcPrChange>
          </w:tcPr>
          <w:p w14:paraId="3DC4EAAD" w14:textId="77777777" w:rsidR="003F0D33" w:rsidRPr="000C4767" w:rsidRDefault="00133C2A" w:rsidP="001F07C0">
            <w:pPr>
              <w:jc w:val="center"/>
              <w:rPr>
                <w:ins w:id="1048" w:author="Liu xg" w:date="2021-06-12T20:54:00Z"/>
                <w:i/>
              </w:rPr>
            </w:pPr>
            <m:oMathPara>
              <m:oMath>
                <m:sSub>
                  <m:sSubPr>
                    <m:ctrlPr>
                      <w:ins w:id="1049" w:author="Liu xg" w:date="2021-06-12T20:54:00Z">
                        <w:rPr>
                          <w:rFonts w:ascii="Cambria Math" w:hAnsi="Cambria Math"/>
                          <w:i/>
                        </w:rPr>
                      </w:ins>
                    </m:ctrlPr>
                  </m:sSubPr>
                  <m:e>
                    <m:r>
                      <w:ins w:id="1050" w:author="Liu xg" w:date="2021-06-12T20:54:00Z">
                        <w:rPr>
                          <w:rFonts w:ascii="Cambria Math" w:hAnsi="Cambria Math"/>
                        </w:rPr>
                        <m:t>r</m:t>
                      </w:ins>
                    </m:r>
                  </m:e>
                  <m:sub>
                    <m:r>
                      <w:ins w:id="1051" w:author="Liu xg" w:date="2021-06-12T20:54:00Z">
                        <w:rPr>
                          <w:rFonts w:ascii="Cambria Math" w:hAnsi="Cambria Math"/>
                        </w:rPr>
                        <m:t>g</m:t>
                      </w:ins>
                    </m:r>
                  </m:sub>
                </m:sSub>
              </m:oMath>
            </m:oMathPara>
          </w:p>
        </w:tc>
      </w:tr>
      <w:tr w:rsidR="003F0D33" w14:paraId="54096C75" w14:textId="77777777" w:rsidTr="0000091C">
        <w:trPr>
          <w:jc w:val="center"/>
          <w:ins w:id="1052" w:author="Liu xg" w:date="2021-06-12T20:54:00Z"/>
          <w:trPrChange w:id="1053" w:author="Liu xg" w:date="2021-06-15T14:30:00Z">
            <w:trPr>
              <w:jc w:val="center"/>
            </w:trPr>
          </w:trPrChange>
        </w:trPr>
        <w:tc>
          <w:tcPr>
            <w:tcW w:w="1255" w:type="dxa"/>
            <w:tcBorders>
              <w:left w:val="nil"/>
              <w:bottom w:val="nil"/>
              <w:right w:val="nil"/>
            </w:tcBorders>
            <w:tcPrChange w:id="1054" w:author="Liu xg" w:date="2021-06-15T14:30:00Z">
              <w:tcPr>
                <w:tcW w:w="1255" w:type="dxa"/>
                <w:tcBorders>
                  <w:left w:val="nil"/>
                  <w:bottom w:val="nil"/>
                  <w:right w:val="nil"/>
                </w:tcBorders>
              </w:tcPr>
            </w:tcPrChange>
          </w:tcPr>
          <w:p w14:paraId="2F52615F" w14:textId="77777777" w:rsidR="003F0D33" w:rsidRDefault="003F0D33" w:rsidP="001F07C0">
            <w:pPr>
              <w:jc w:val="center"/>
              <w:rPr>
                <w:ins w:id="1055" w:author="Liu xg" w:date="2021-06-12T20:54:00Z"/>
              </w:rPr>
            </w:pPr>
            <m:oMathPara>
              <m:oMath>
                <m:r>
                  <w:ins w:id="1056" w:author="Liu xg" w:date="2021-06-12T20:54:00Z">
                    <w:rPr>
                      <w:rFonts w:ascii="Cambria Math" w:hAnsi="Cambria Math"/>
                    </w:rPr>
                    <m:t>1</m:t>
                  </w:ins>
                </m:r>
              </m:oMath>
            </m:oMathPara>
          </w:p>
        </w:tc>
        <w:tc>
          <w:tcPr>
            <w:tcW w:w="567" w:type="dxa"/>
            <w:tcBorders>
              <w:left w:val="nil"/>
              <w:bottom w:val="nil"/>
              <w:right w:val="nil"/>
            </w:tcBorders>
            <w:tcPrChange w:id="1057" w:author="Liu xg" w:date="2021-06-15T14:30:00Z">
              <w:tcPr>
                <w:tcW w:w="567" w:type="dxa"/>
                <w:tcBorders>
                  <w:left w:val="nil"/>
                  <w:bottom w:val="nil"/>
                  <w:right w:val="nil"/>
                </w:tcBorders>
              </w:tcPr>
            </w:tcPrChange>
          </w:tcPr>
          <w:p w14:paraId="066E3DA0" w14:textId="77777777" w:rsidR="003F0D33" w:rsidRDefault="003F0D33" w:rsidP="001F07C0">
            <w:pPr>
              <w:jc w:val="center"/>
              <w:rPr>
                <w:ins w:id="1058" w:author="Liu xg" w:date="2021-06-12T20:54:00Z"/>
              </w:rPr>
            </w:pPr>
            <w:ins w:id="1059" w:author="Liu xg" w:date="2021-06-12T20:54:00Z">
              <w:r>
                <w:t>10</w:t>
              </w:r>
            </w:ins>
          </w:p>
        </w:tc>
        <w:tc>
          <w:tcPr>
            <w:tcW w:w="711" w:type="dxa"/>
            <w:tcBorders>
              <w:left w:val="nil"/>
              <w:bottom w:val="nil"/>
              <w:right w:val="nil"/>
            </w:tcBorders>
            <w:tcPrChange w:id="1060" w:author="Liu xg" w:date="2021-06-15T14:30:00Z">
              <w:tcPr>
                <w:tcW w:w="1656" w:type="dxa"/>
                <w:tcBorders>
                  <w:left w:val="nil"/>
                  <w:bottom w:val="nil"/>
                  <w:right w:val="nil"/>
                </w:tcBorders>
              </w:tcPr>
            </w:tcPrChange>
          </w:tcPr>
          <w:p w14:paraId="4E3EDADF" w14:textId="4F897E3D" w:rsidR="003F0D33" w:rsidRDefault="00DA4769" w:rsidP="001F07C0">
            <w:pPr>
              <w:jc w:val="center"/>
              <w:rPr>
                <w:ins w:id="1061" w:author="Liu xg" w:date="2021-06-12T20:54:00Z"/>
              </w:rPr>
            </w:pPr>
            <w:ins w:id="1062" w:author="Liu xg" w:date="2021-06-16T10:46:00Z">
              <w:r>
                <w:t>48</w:t>
              </w:r>
            </w:ins>
          </w:p>
        </w:tc>
        <w:tc>
          <w:tcPr>
            <w:tcW w:w="236" w:type="dxa"/>
            <w:tcBorders>
              <w:left w:val="nil"/>
              <w:bottom w:val="nil"/>
              <w:right w:val="nil"/>
            </w:tcBorders>
            <w:tcPrChange w:id="1063" w:author="Liu xg" w:date="2021-06-15T14:30:00Z">
              <w:tcPr>
                <w:tcW w:w="236" w:type="dxa"/>
                <w:tcBorders>
                  <w:left w:val="nil"/>
                  <w:bottom w:val="nil"/>
                  <w:right w:val="nil"/>
                </w:tcBorders>
              </w:tcPr>
            </w:tcPrChange>
          </w:tcPr>
          <w:p w14:paraId="5C5F7C3F" w14:textId="77777777" w:rsidR="003F0D33" w:rsidRDefault="003F0D33" w:rsidP="001F07C0">
            <w:pPr>
              <w:jc w:val="center"/>
              <w:rPr>
                <w:ins w:id="1064" w:author="Liu xg" w:date="2021-06-12T20:54:00Z"/>
              </w:rPr>
            </w:pPr>
            <w:ins w:id="1065" w:author="Liu xg" w:date="2021-06-12T20:54:00Z">
              <w:r>
                <w:rPr>
                  <w:rFonts w:hint="eastAsia"/>
                </w:rPr>
                <w:t>5</w:t>
              </w:r>
            </w:ins>
          </w:p>
        </w:tc>
        <w:tc>
          <w:tcPr>
            <w:tcW w:w="428" w:type="dxa"/>
            <w:tcBorders>
              <w:left w:val="nil"/>
              <w:bottom w:val="nil"/>
              <w:right w:val="nil"/>
            </w:tcBorders>
            <w:tcPrChange w:id="1066" w:author="Liu xg" w:date="2021-06-15T14:30:00Z">
              <w:tcPr>
                <w:tcW w:w="428" w:type="dxa"/>
                <w:tcBorders>
                  <w:left w:val="nil"/>
                  <w:bottom w:val="nil"/>
                  <w:right w:val="nil"/>
                </w:tcBorders>
              </w:tcPr>
            </w:tcPrChange>
          </w:tcPr>
          <w:p w14:paraId="562E518E" w14:textId="77777777" w:rsidR="003F0D33" w:rsidRDefault="003F0D33" w:rsidP="001F07C0">
            <w:pPr>
              <w:jc w:val="center"/>
              <w:rPr>
                <w:ins w:id="1067" w:author="Liu xg" w:date="2021-06-12T20:54:00Z"/>
              </w:rPr>
            </w:pPr>
            <w:ins w:id="1068" w:author="Liu xg" w:date="2021-06-12T20:54:00Z">
              <w:r>
                <w:rPr>
                  <w:rFonts w:hint="eastAsia"/>
                </w:rPr>
                <w:t>1</w:t>
              </w:r>
              <w:r>
                <w:t>0</w:t>
              </w:r>
            </w:ins>
          </w:p>
        </w:tc>
        <w:tc>
          <w:tcPr>
            <w:tcW w:w="383" w:type="dxa"/>
            <w:tcBorders>
              <w:left w:val="nil"/>
              <w:bottom w:val="nil"/>
              <w:right w:val="nil"/>
            </w:tcBorders>
            <w:tcPrChange w:id="1069" w:author="Liu xg" w:date="2021-06-15T14:30:00Z">
              <w:tcPr>
                <w:tcW w:w="383" w:type="dxa"/>
                <w:tcBorders>
                  <w:left w:val="nil"/>
                  <w:bottom w:val="nil"/>
                  <w:right w:val="nil"/>
                </w:tcBorders>
              </w:tcPr>
            </w:tcPrChange>
          </w:tcPr>
          <w:p w14:paraId="49FB982A" w14:textId="77777777" w:rsidR="003F0D33" w:rsidRDefault="003F0D33" w:rsidP="001F07C0">
            <w:pPr>
              <w:jc w:val="center"/>
              <w:rPr>
                <w:ins w:id="1070" w:author="Liu xg" w:date="2021-06-12T20:54:00Z"/>
              </w:rPr>
            </w:pPr>
            <w:ins w:id="1071" w:author="Liu xg" w:date="2021-06-12T20:54:00Z">
              <w:r>
                <w:rPr>
                  <w:rFonts w:hint="eastAsia"/>
                </w:rPr>
                <w:t>5</w:t>
              </w:r>
            </w:ins>
          </w:p>
        </w:tc>
      </w:tr>
      <w:tr w:rsidR="003F0D33" w14:paraId="4EC950E5" w14:textId="77777777" w:rsidTr="0000091C">
        <w:trPr>
          <w:jc w:val="center"/>
          <w:ins w:id="1072" w:author="Liu xg" w:date="2021-06-12T20:54:00Z"/>
          <w:trPrChange w:id="1073" w:author="Liu xg" w:date="2021-06-15T14:30:00Z">
            <w:trPr>
              <w:jc w:val="center"/>
            </w:trPr>
          </w:trPrChange>
        </w:trPr>
        <w:tc>
          <w:tcPr>
            <w:tcW w:w="1255" w:type="dxa"/>
            <w:tcBorders>
              <w:top w:val="nil"/>
              <w:left w:val="nil"/>
              <w:bottom w:val="nil"/>
              <w:right w:val="nil"/>
            </w:tcBorders>
            <w:tcPrChange w:id="1074" w:author="Liu xg" w:date="2021-06-15T14:30:00Z">
              <w:tcPr>
                <w:tcW w:w="1255" w:type="dxa"/>
                <w:tcBorders>
                  <w:top w:val="nil"/>
                  <w:left w:val="nil"/>
                  <w:bottom w:val="nil"/>
                  <w:right w:val="nil"/>
                </w:tcBorders>
              </w:tcPr>
            </w:tcPrChange>
          </w:tcPr>
          <w:p w14:paraId="08929F3F" w14:textId="77777777" w:rsidR="003F0D33" w:rsidRDefault="003F0D33" w:rsidP="001F07C0">
            <w:pPr>
              <w:jc w:val="center"/>
              <w:rPr>
                <w:ins w:id="1075" w:author="Liu xg" w:date="2021-06-12T20:54:00Z"/>
              </w:rPr>
            </w:pPr>
            <m:oMathPara>
              <m:oMath>
                <m:r>
                  <w:ins w:id="1076" w:author="Liu xg" w:date="2021-06-12T20:54:00Z">
                    <w:rPr>
                      <w:rFonts w:ascii="Cambria Math" w:hAnsi="Cambria Math"/>
                    </w:rPr>
                    <m:t>2</m:t>
                  </w:ins>
                </m:r>
              </m:oMath>
            </m:oMathPara>
          </w:p>
        </w:tc>
        <w:tc>
          <w:tcPr>
            <w:tcW w:w="567" w:type="dxa"/>
            <w:tcBorders>
              <w:top w:val="nil"/>
              <w:left w:val="nil"/>
              <w:bottom w:val="nil"/>
              <w:right w:val="nil"/>
            </w:tcBorders>
            <w:tcPrChange w:id="1077" w:author="Liu xg" w:date="2021-06-15T14:30:00Z">
              <w:tcPr>
                <w:tcW w:w="567" w:type="dxa"/>
                <w:tcBorders>
                  <w:top w:val="nil"/>
                  <w:left w:val="nil"/>
                  <w:bottom w:val="nil"/>
                  <w:right w:val="nil"/>
                </w:tcBorders>
              </w:tcPr>
            </w:tcPrChange>
          </w:tcPr>
          <w:p w14:paraId="7BF3E616" w14:textId="77777777" w:rsidR="003F0D33" w:rsidRDefault="003F0D33" w:rsidP="001F07C0">
            <w:pPr>
              <w:jc w:val="center"/>
              <w:rPr>
                <w:ins w:id="1078" w:author="Liu xg" w:date="2021-06-12T20:54:00Z"/>
              </w:rPr>
            </w:pPr>
            <w:ins w:id="1079" w:author="Liu xg" w:date="2021-06-12T20:54:00Z">
              <w:r>
                <w:t>10</w:t>
              </w:r>
            </w:ins>
          </w:p>
        </w:tc>
        <w:tc>
          <w:tcPr>
            <w:tcW w:w="711" w:type="dxa"/>
            <w:tcBorders>
              <w:top w:val="nil"/>
              <w:left w:val="nil"/>
              <w:bottom w:val="nil"/>
              <w:right w:val="nil"/>
            </w:tcBorders>
            <w:tcPrChange w:id="1080" w:author="Liu xg" w:date="2021-06-15T14:30:00Z">
              <w:tcPr>
                <w:tcW w:w="1656" w:type="dxa"/>
                <w:tcBorders>
                  <w:top w:val="nil"/>
                  <w:left w:val="nil"/>
                  <w:bottom w:val="nil"/>
                  <w:right w:val="nil"/>
                </w:tcBorders>
              </w:tcPr>
            </w:tcPrChange>
          </w:tcPr>
          <w:p w14:paraId="56CECEA8" w14:textId="2E6CF204" w:rsidR="003F0D33" w:rsidRDefault="00DA4769" w:rsidP="001F07C0">
            <w:pPr>
              <w:jc w:val="center"/>
              <w:rPr>
                <w:ins w:id="1081" w:author="Liu xg" w:date="2021-06-12T20:54:00Z"/>
              </w:rPr>
            </w:pPr>
            <w:ins w:id="1082" w:author="Liu xg" w:date="2021-06-16T10:46:00Z">
              <w:r>
                <w:t>2</w:t>
              </w:r>
            </w:ins>
            <w:ins w:id="1083" w:author="Liu xg" w:date="2021-06-15T13:40:00Z">
              <w:r w:rsidR="00897984">
                <w:t>7</w:t>
              </w:r>
            </w:ins>
          </w:p>
        </w:tc>
        <w:tc>
          <w:tcPr>
            <w:tcW w:w="236" w:type="dxa"/>
            <w:tcBorders>
              <w:top w:val="nil"/>
              <w:left w:val="nil"/>
              <w:bottom w:val="nil"/>
              <w:right w:val="nil"/>
            </w:tcBorders>
            <w:tcPrChange w:id="1084" w:author="Liu xg" w:date="2021-06-15T14:30:00Z">
              <w:tcPr>
                <w:tcW w:w="236" w:type="dxa"/>
                <w:tcBorders>
                  <w:top w:val="nil"/>
                  <w:left w:val="nil"/>
                  <w:bottom w:val="nil"/>
                  <w:right w:val="nil"/>
                </w:tcBorders>
              </w:tcPr>
            </w:tcPrChange>
          </w:tcPr>
          <w:p w14:paraId="56DAD5D3" w14:textId="77777777" w:rsidR="003F0D33" w:rsidRDefault="003F0D33" w:rsidP="001F07C0">
            <w:pPr>
              <w:jc w:val="center"/>
              <w:rPr>
                <w:ins w:id="1085" w:author="Liu xg" w:date="2021-06-12T20:54:00Z"/>
              </w:rPr>
            </w:pPr>
            <w:ins w:id="1086" w:author="Liu xg" w:date="2021-06-12T20:54:00Z">
              <w:r>
                <w:rPr>
                  <w:rFonts w:hint="eastAsia"/>
                </w:rPr>
                <w:t>5</w:t>
              </w:r>
            </w:ins>
          </w:p>
        </w:tc>
        <w:tc>
          <w:tcPr>
            <w:tcW w:w="428" w:type="dxa"/>
            <w:tcBorders>
              <w:top w:val="nil"/>
              <w:left w:val="nil"/>
              <w:bottom w:val="nil"/>
              <w:right w:val="nil"/>
            </w:tcBorders>
            <w:tcPrChange w:id="1087" w:author="Liu xg" w:date="2021-06-15T14:30:00Z">
              <w:tcPr>
                <w:tcW w:w="428" w:type="dxa"/>
                <w:tcBorders>
                  <w:top w:val="nil"/>
                  <w:left w:val="nil"/>
                  <w:bottom w:val="nil"/>
                  <w:right w:val="nil"/>
                </w:tcBorders>
              </w:tcPr>
            </w:tcPrChange>
          </w:tcPr>
          <w:p w14:paraId="2449F4D8" w14:textId="77777777" w:rsidR="003F0D33" w:rsidRDefault="003F0D33" w:rsidP="001F07C0">
            <w:pPr>
              <w:jc w:val="center"/>
              <w:rPr>
                <w:ins w:id="1088" w:author="Liu xg" w:date="2021-06-12T20:54:00Z"/>
              </w:rPr>
            </w:pPr>
            <w:ins w:id="1089" w:author="Liu xg" w:date="2021-06-12T20:54:00Z">
              <w:r>
                <w:rPr>
                  <w:rFonts w:hint="eastAsia"/>
                </w:rPr>
                <w:t>1</w:t>
              </w:r>
              <w:r>
                <w:t>0</w:t>
              </w:r>
            </w:ins>
          </w:p>
        </w:tc>
        <w:tc>
          <w:tcPr>
            <w:tcW w:w="383" w:type="dxa"/>
            <w:tcBorders>
              <w:top w:val="nil"/>
              <w:left w:val="nil"/>
              <w:bottom w:val="nil"/>
              <w:right w:val="nil"/>
            </w:tcBorders>
            <w:tcPrChange w:id="1090" w:author="Liu xg" w:date="2021-06-15T14:30:00Z">
              <w:tcPr>
                <w:tcW w:w="383" w:type="dxa"/>
                <w:tcBorders>
                  <w:top w:val="nil"/>
                  <w:left w:val="nil"/>
                  <w:bottom w:val="nil"/>
                  <w:right w:val="nil"/>
                </w:tcBorders>
              </w:tcPr>
            </w:tcPrChange>
          </w:tcPr>
          <w:p w14:paraId="4442B93E" w14:textId="77777777" w:rsidR="003F0D33" w:rsidRDefault="003F0D33" w:rsidP="001F07C0">
            <w:pPr>
              <w:jc w:val="center"/>
              <w:rPr>
                <w:ins w:id="1091" w:author="Liu xg" w:date="2021-06-12T20:54:00Z"/>
              </w:rPr>
            </w:pPr>
            <w:ins w:id="1092" w:author="Liu xg" w:date="2021-06-12T20:54:00Z">
              <w:r>
                <w:rPr>
                  <w:rFonts w:hint="eastAsia"/>
                </w:rPr>
                <w:t>5</w:t>
              </w:r>
            </w:ins>
          </w:p>
        </w:tc>
      </w:tr>
      <w:tr w:rsidR="003F0D33" w14:paraId="649CE0B9" w14:textId="77777777" w:rsidTr="0000091C">
        <w:trPr>
          <w:jc w:val="center"/>
          <w:ins w:id="1093" w:author="Liu xg" w:date="2021-06-12T20:54:00Z"/>
          <w:trPrChange w:id="1094" w:author="Liu xg" w:date="2021-06-15T14:30:00Z">
            <w:trPr>
              <w:jc w:val="center"/>
            </w:trPr>
          </w:trPrChange>
        </w:trPr>
        <w:tc>
          <w:tcPr>
            <w:tcW w:w="1255" w:type="dxa"/>
            <w:tcBorders>
              <w:top w:val="nil"/>
              <w:left w:val="nil"/>
              <w:bottom w:val="nil"/>
              <w:right w:val="nil"/>
            </w:tcBorders>
            <w:tcPrChange w:id="1095" w:author="Liu xg" w:date="2021-06-15T14:30:00Z">
              <w:tcPr>
                <w:tcW w:w="1255" w:type="dxa"/>
                <w:tcBorders>
                  <w:top w:val="nil"/>
                  <w:left w:val="nil"/>
                  <w:bottom w:val="nil"/>
                  <w:right w:val="nil"/>
                </w:tcBorders>
              </w:tcPr>
            </w:tcPrChange>
          </w:tcPr>
          <w:p w14:paraId="1C314513" w14:textId="77777777" w:rsidR="003F0D33" w:rsidRDefault="003F0D33" w:rsidP="001F07C0">
            <w:pPr>
              <w:jc w:val="center"/>
              <w:rPr>
                <w:ins w:id="1096" w:author="Liu xg" w:date="2021-06-12T20:54:00Z"/>
                <w:rFonts w:cs="Times New Roman"/>
              </w:rPr>
            </w:pPr>
            <m:oMathPara>
              <m:oMath>
                <m:r>
                  <w:ins w:id="1097" w:author="Liu xg" w:date="2021-06-12T20:54:00Z">
                    <w:rPr>
                      <w:rFonts w:ascii="Cambria Math" w:hAnsi="Cambria Math"/>
                    </w:rPr>
                    <m:t>3</m:t>
                  </w:ins>
                </m:r>
              </m:oMath>
            </m:oMathPara>
          </w:p>
        </w:tc>
        <w:tc>
          <w:tcPr>
            <w:tcW w:w="567" w:type="dxa"/>
            <w:tcBorders>
              <w:top w:val="nil"/>
              <w:left w:val="nil"/>
              <w:bottom w:val="nil"/>
              <w:right w:val="nil"/>
            </w:tcBorders>
            <w:tcPrChange w:id="1098" w:author="Liu xg" w:date="2021-06-15T14:30:00Z">
              <w:tcPr>
                <w:tcW w:w="567" w:type="dxa"/>
                <w:tcBorders>
                  <w:top w:val="nil"/>
                  <w:left w:val="nil"/>
                  <w:bottom w:val="nil"/>
                  <w:right w:val="nil"/>
                </w:tcBorders>
              </w:tcPr>
            </w:tcPrChange>
          </w:tcPr>
          <w:p w14:paraId="2933A240" w14:textId="77777777" w:rsidR="003F0D33" w:rsidRDefault="003F0D33" w:rsidP="001F07C0">
            <w:pPr>
              <w:jc w:val="center"/>
              <w:rPr>
                <w:ins w:id="1099" w:author="Liu xg" w:date="2021-06-12T20:54:00Z"/>
              </w:rPr>
            </w:pPr>
            <w:ins w:id="1100" w:author="Liu xg" w:date="2021-06-12T20:54:00Z">
              <w:r>
                <w:t>10</w:t>
              </w:r>
            </w:ins>
          </w:p>
        </w:tc>
        <w:tc>
          <w:tcPr>
            <w:tcW w:w="711" w:type="dxa"/>
            <w:tcBorders>
              <w:top w:val="nil"/>
              <w:left w:val="nil"/>
              <w:bottom w:val="nil"/>
              <w:right w:val="nil"/>
            </w:tcBorders>
            <w:tcPrChange w:id="1101" w:author="Liu xg" w:date="2021-06-15T14:30:00Z">
              <w:tcPr>
                <w:tcW w:w="1656" w:type="dxa"/>
                <w:tcBorders>
                  <w:top w:val="nil"/>
                  <w:left w:val="nil"/>
                  <w:bottom w:val="nil"/>
                  <w:right w:val="nil"/>
                </w:tcBorders>
              </w:tcPr>
            </w:tcPrChange>
          </w:tcPr>
          <w:p w14:paraId="3CE43B81" w14:textId="28C522C9" w:rsidR="003F0D33" w:rsidRDefault="00DA4769" w:rsidP="001F07C0">
            <w:pPr>
              <w:jc w:val="center"/>
              <w:rPr>
                <w:ins w:id="1102" w:author="Liu xg" w:date="2021-06-12T20:54:00Z"/>
              </w:rPr>
            </w:pPr>
            <w:ins w:id="1103" w:author="Liu xg" w:date="2021-06-16T10:46:00Z">
              <w:r>
                <w:t>23</w:t>
              </w:r>
            </w:ins>
          </w:p>
        </w:tc>
        <w:tc>
          <w:tcPr>
            <w:tcW w:w="236" w:type="dxa"/>
            <w:tcBorders>
              <w:top w:val="nil"/>
              <w:left w:val="nil"/>
              <w:bottom w:val="nil"/>
              <w:right w:val="nil"/>
            </w:tcBorders>
            <w:tcPrChange w:id="1104" w:author="Liu xg" w:date="2021-06-15T14:30:00Z">
              <w:tcPr>
                <w:tcW w:w="236" w:type="dxa"/>
                <w:tcBorders>
                  <w:top w:val="nil"/>
                  <w:left w:val="nil"/>
                  <w:bottom w:val="nil"/>
                  <w:right w:val="nil"/>
                </w:tcBorders>
              </w:tcPr>
            </w:tcPrChange>
          </w:tcPr>
          <w:p w14:paraId="1ACB9DEE" w14:textId="77777777" w:rsidR="003F0D33" w:rsidRDefault="003F0D33" w:rsidP="001F07C0">
            <w:pPr>
              <w:jc w:val="center"/>
              <w:rPr>
                <w:ins w:id="1105" w:author="Liu xg" w:date="2021-06-12T20:54:00Z"/>
              </w:rPr>
            </w:pPr>
            <w:ins w:id="1106" w:author="Liu xg" w:date="2021-06-12T20:54:00Z">
              <w:r>
                <w:rPr>
                  <w:rFonts w:hint="eastAsia"/>
                </w:rPr>
                <w:t>5</w:t>
              </w:r>
            </w:ins>
          </w:p>
        </w:tc>
        <w:tc>
          <w:tcPr>
            <w:tcW w:w="428" w:type="dxa"/>
            <w:tcBorders>
              <w:top w:val="nil"/>
              <w:left w:val="nil"/>
              <w:bottom w:val="nil"/>
              <w:right w:val="nil"/>
            </w:tcBorders>
            <w:tcPrChange w:id="1107" w:author="Liu xg" w:date="2021-06-15T14:30:00Z">
              <w:tcPr>
                <w:tcW w:w="428" w:type="dxa"/>
                <w:tcBorders>
                  <w:top w:val="nil"/>
                  <w:left w:val="nil"/>
                  <w:bottom w:val="nil"/>
                  <w:right w:val="nil"/>
                </w:tcBorders>
              </w:tcPr>
            </w:tcPrChange>
          </w:tcPr>
          <w:p w14:paraId="107673AD" w14:textId="77777777" w:rsidR="003F0D33" w:rsidRDefault="003F0D33" w:rsidP="001F07C0">
            <w:pPr>
              <w:jc w:val="center"/>
              <w:rPr>
                <w:ins w:id="1108" w:author="Liu xg" w:date="2021-06-12T20:54:00Z"/>
              </w:rPr>
            </w:pPr>
            <w:ins w:id="1109" w:author="Liu xg" w:date="2021-06-12T20:54:00Z">
              <w:r>
                <w:rPr>
                  <w:rFonts w:hint="eastAsia"/>
                </w:rPr>
                <w:t>1</w:t>
              </w:r>
              <w:r>
                <w:t>0</w:t>
              </w:r>
            </w:ins>
          </w:p>
        </w:tc>
        <w:tc>
          <w:tcPr>
            <w:tcW w:w="383" w:type="dxa"/>
            <w:tcBorders>
              <w:top w:val="nil"/>
              <w:left w:val="nil"/>
              <w:bottom w:val="nil"/>
              <w:right w:val="nil"/>
            </w:tcBorders>
            <w:tcPrChange w:id="1110" w:author="Liu xg" w:date="2021-06-15T14:30:00Z">
              <w:tcPr>
                <w:tcW w:w="383" w:type="dxa"/>
                <w:tcBorders>
                  <w:top w:val="nil"/>
                  <w:left w:val="nil"/>
                  <w:bottom w:val="nil"/>
                  <w:right w:val="nil"/>
                </w:tcBorders>
              </w:tcPr>
            </w:tcPrChange>
          </w:tcPr>
          <w:p w14:paraId="2B4080E0" w14:textId="77777777" w:rsidR="003F0D33" w:rsidRDefault="003F0D33" w:rsidP="001F07C0">
            <w:pPr>
              <w:jc w:val="center"/>
              <w:rPr>
                <w:ins w:id="1111" w:author="Liu xg" w:date="2021-06-12T20:54:00Z"/>
              </w:rPr>
            </w:pPr>
            <w:ins w:id="1112" w:author="Liu xg" w:date="2021-06-12T20:54:00Z">
              <w:r>
                <w:rPr>
                  <w:rFonts w:hint="eastAsia"/>
                </w:rPr>
                <w:t>5</w:t>
              </w:r>
            </w:ins>
          </w:p>
        </w:tc>
      </w:tr>
      <w:tr w:rsidR="003F0D33" w14:paraId="6F400854" w14:textId="77777777" w:rsidTr="0000091C">
        <w:trPr>
          <w:jc w:val="center"/>
          <w:ins w:id="1113" w:author="Liu xg" w:date="2021-06-12T20:54:00Z"/>
          <w:trPrChange w:id="1114" w:author="Liu xg" w:date="2021-06-15T14:30:00Z">
            <w:trPr>
              <w:jc w:val="center"/>
            </w:trPr>
          </w:trPrChange>
        </w:trPr>
        <w:tc>
          <w:tcPr>
            <w:tcW w:w="1255" w:type="dxa"/>
            <w:tcBorders>
              <w:top w:val="nil"/>
              <w:left w:val="nil"/>
              <w:bottom w:val="nil"/>
              <w:right w:val="nil"/>
            </w:tcBorders>
            <w:tcPrChange w:id="1115" w:author="Liu xg" w:date="2021-06-15T14:30:00Z">
              <w:tcPr>
                <w:tcW w:w="1255" w:type="dxa"/>
                <w:tcBorders>
                  <w:top w:val="nil"/>
                  <w:left w:val="nil"/>
                  <w:bottom w:val="nil"/>
                  <w:right w:val="nil"/>
                </w:tcBorders>
              </w:tcPr>
            </w:tcPrChange>
          </w:tcPr>
          <w:p w14:paraId="716600C1" w14:textId="77777777" w:rsidR="003F0D33" w:rsidRDefault="003F0D33" w:rsidP="001F07C0">
            <w:pPr>
              <w:jc w:val="center"/>
              <w:rPr>
                <w:ins w:id="1116" w:author="Liu xg" w:date="2021-06-12T20:54:00Z"/>
                <w:rFonts w:cs="Times New Roman"/>
              </w:rPr>
            </w:pPr>
            <m:oMathPara>
              <m:oMath>
                <m:r>
                  <w:ins w:id="1117" w:author="Liu xg" w:date="2021-06-12T20:54:00Z">
                    <w:rPr>
                      <w:rFonts w:ascii="Cambria Math" w:hAnsi="Cambria Math"/>
                    </w:rPr>
                    <m:t>4</m:t>
                  </w:ins>
                </m:r>
              </m:oMath>
            </m:oMathPara>
          </w:p>
        </w:tc>
        <w:tc>
          <w:tcPr>
            <w:tcW w:w="567" w:type="dxa"/>
            <w:tcBorders>
              <w:top w:val="nil"/>
              <w:left w:val="nil"/>
              <w:bottom w:val="nil"/>
              <w:right w:val="nil"/>
            </w:tcBorders>
            <w:tcPrChange w:id="1118" w:author="Liu xg" w:date="2021-06-15T14:30:00Z">
              <w:tcPr>
                <w:tcW w:w="567" w:type="dxa"/>
                <w:tcBorders>
                  <w:top w:val="nil"/>
                  <w:left w:val="nil"/>
                  <w:bottom w:val="nil"/>
                  <w:right w:val="nil"/>
                </w:tcBorders>
              </w:tcPr>
            </w:tcPrChange>
          </w:tcPr>
          <w:p w14:paraId="7137ED5D" w14:textId="77777777" w:rsidR="003F0D33" w:rsidRDefault="003F0D33" w:rsidP="001F07C0">
            <w:pPr>
              <w:jc w:val="center"/>
              <w:rPr>
                <w:ins w:id="1119" w:author="Liu xg" w:date="2021-06-12T20:54:00Z"/>
              </w:rPr>
            </w:pPr>
            <w:ins w:id="1120" w:author="Liu xg" w:date="2021-06-12T20:54:00Z">
              <w:r>
                <w:t>80</w:t>
              </w:r>
            </w:ins>
          </w:p>
        </w:tc>
        <w:tc>
          <w:tcPr>
            <w:tcW w:w="711" w:type="dxa"/>
            <w:tcBorders>
              <w:top w:val="nil"/>
              <w:left w:val="nil"/>
              <w:bottom w:val="nil"/>
              <w:right w:val="nil"/>
            </w:tcBorders>
            <w:tcPrChange w:id="1121" w:author="Liu xg" w:date="2021-06-15T14:30:00Z">
              <w:tcPr>
                <w:tcW w:w="1656" w:type="dxa"/>
                <w:tcBorders>
                  <w:top w:val="nil"/>
                  <w:left w:val="nil"/>
                  <w:bottom w:val="nil"/>
                  <w:right w:val="nil"/>
                </w:tcBorders>
              </w:tcPr>
            </w:tcPrChange>
          </w:tcPr>
          <w:p w14:paraId="0999EF5E" w14:textId="114145ED" w:rsidR="003F0D33" w:rsidRDefault="00897984" w:rsidP="001F07C0">
            <w:pPr>
              <w:jc w:val="center"/>
              <w:rPr>
                <w:ins w:id="1122" w:author="Liu xg" w:date="2021-06-12T20:54:00Z"/>
              </w:rPr>
            </w:pPr>
            <w:ins w:id="1123" w:author="Liu xg" w:date="2021-06-15T13:40:00Z">
              <w:r>
                <w:t>24</w:t>
              </w:r>
            </w:ins>
          </w:p>
        </w:tc>
        <w:tc>
          <w:tcPr>
            <w:tcW w:w="236" w:type="dxa"/>
            <w:tcBorders>
              <w:top w:val="nil"/>
              <w:left w:val="nil"/>
              <w:bottom w:val="nil"/>
              <w:right w:val="nil"/>
            </w:tcBorders>
            <w:tcPrChange w:id="1124" w:author="Liu xg" w:date="2021-06-15T14:30:00Z">
              <w:tcPr>
                <w:tcW w:w="236" w:type="dxa"/>
                <w:tcBorders>
                  <w:top w:val="nil"/>
                  <w:left w:val="nil"/>
                  <w:bottom w:val="nil"/>
                  <w:right w:val="nil"/>
                </w:tcBorders>
              </w:tcPr>
            </w:tcPrChange>
          </w:tcPr>
          <w:p w14:paraId="71808FE2" w14:textId="77777777" w:rsidR="003F0D33" w:rsidRDefault="003F0D33" w:rsidP="001F07C0">
            <w:pPr>
              <w:jc w:val="center"/>
              <w:rPr>
                <w:ins w:id="1125" w:author="Liu xg" w:date="2021-06-12T20:54:00Z"/>
              </w:rPr>
            </w:pPr>
            <w:ins w:id="1126" w:author="Liu xg" w:date="2021-06-12T20:54:00Z">
              <w:r>
                <w:rPr>
                  <w:rFonts w:hint="eastAsia"/>
                </w:rPr>
                <w:t>5</w:t>
              </w:r>
            </w:ins>
          </w:p>
        </w:tc>
        <w:tc>
          <w:tcPr>
            <w:tcW w:w="428" w:type="dxa"/>
            <w:tcBorders>
              <w:top w:val="nil"/>
              <w:left w:val="nil"/>
              <w:bottom w:val="nil"/>
              <w:right w:val="nil"/>
            </w:tcBorders>
            <w:tcPrChange w:id="1127" w:author="Liu xg" w:date="2021-06-15T14:30:00Z">
              <w:tcPr>
                <w:tcW w:w="428" w:type="dxa"/>
                <w:tcBorders>
                  <w:top w:val="nil"/>
                  <w:left w:val="nil"/>
                  <w:bottom w:val="nil"/>
                  <w:right w:val="nil"/>
                </w:tcBorders>
              </w:tcPr>
            </w:tcPrChange>
          </w:tcPr>
          <w:p w14:paraId="6C1CCDC8" w14:textId="77777777" w:rsidR="003F0D33" w:rsidRDefault="003F0D33" w:rsidP="001F07C0">
            <w:pPr>
              <w:jc w:val="center"/>
              <w:rPr>
                <w:ins w:id="1128" w:author="Liu xg" w:date="2021-06-12T20:54:00Z"/>
              </w:rPr>
            </w:pPr>
            <w:ins w:id="1129" w:author="Liu xg" w:date="2021-06-12T20:54:00Z">
              <w:r>
                <w:rPr>
                  <w:rFonts w:hint="eastAsia"/>
                </w:rPr>
                <w:t>1</w:t>
              </w:r>
              <w:r>
                <w:t>0</w:t>
              </w:r>
            </w:ins>
          </w:p>
        </w:tc>
        <w:tc>
          <w:tcPr>
            <w:tcW w:w="383" w:type="dxa"/>
            <w:tcBorders>
              <w:top w:val="nil"/>
              <w:left w:val="nil"/>
              <w:bottom w:val="nil"/>
              <w:right w:val="nil"/>
            </w:tcBorders>
            <w:tcPrChange w:id="1130" w:author="Liu xg" w:date="2021-06-15T14:30:00Z">
              <w:tcPr>
                <w:tcW w:w="383" w:type="dxa"/>
                <w:tcBorders>
                  <w:top w:val="nil"/>
                  <w:left w:val="nil"/>
                  <w:bottom w:val="nil"/>
                  <w:right w:val="nil"/>
                </w:tcBorders>
              </w:tcPr>
            </w:tcPrChange>
          </w:tcPr>
          <w:p w14:paraId="280F5516" w14:textId="77777777" w:rsidR="003F0D33" w:rsidRDefault="003F0D33" w:rsidP="001F07C0">
            <w:pPr>
              <w:jc w:val="center"/>
              <w:rPr>
                <w:ins w:id="1131" w:author="Liu xg" w:date="2021-06-12T20:54:00Z"/>
              </w:rPr>
            </w:pPr>
            <w:ins w:id="1132" w:author="Liu xg" w:date="2021-06-12T20:54:00Z">
              <w:r>
                <w:rPr>
                  <w:rFonts w:hint="eastAsia"/>
                </w:rPr>
                <w:t>5</w:t>
              </w:r>
            </w:ins>
          </w:p>
        </w:tc>
      </w:tr>
      <w:tr w:rsidR="003F0D33" w14:paraId="31D28028" w14:textId="77777777" w:rsidTr="0000091C">
        <w:trPr>
          <w:jc w:val="center"/>
          <w:ins w:id="1133" w:author="Liu xg" w:date="2021-06-12T20:54:00Z"/>
          <w:trPrChange w:id="1134" w:author="Liu xg" w:date="2021-06-15T14:30:00Z">
            <w:trPr>
              <w:jc w:val="center"/>
            </w:trPr>
          </w:trPrChange>
        </w:trPr>
        <w:tc>
          <w:tcPr>
            <w:tcW w:w="1255" w:type="dxa"/>
            <w:tcBorders>
              <w:top w:val="nil"/>
              <w:left w:val="nil"/>
              <w:bottom w:val="nil"/>
              <w:right w:val="nil"/>
            </w:tcBorders>
            <w:tcPrChange w:id="1135" w:author="Liu xg" w:date="2021-06-15T14:30:00Z">
              <w:tcPr>
                <w:tcW w:w="1255" w:type="dxa"/>
                <w:tcBorders>
                  <w:top w:val="nil"/>
                  <w:left w:val="nil"/>
                  <w:bottom w:val="nil"/>
                  <w:right w:val="nil"/>
                </w:tcBorders>
              </w:tcPr>
            </w:tcPrChange>
          </w:tcPr>
          <w:p w14:paraId="068C6878" w14:textId="77777777" w:rsidR="003F0D33" w:rsidRDefault="003F0D33" w:rsidP="001F07C0">
            <w:pPr>
              <w:jc w:val="center"/>
              <w:rPr>
                <w:ins w:id="1136" w:author="Liu xg" w:date="2021-06-12T20:54:00Z"/>
                <w:rFonts w:cs="Times New Roman"/>
              </w:rPr>
            </w:pPr>
            <m:oMathPara>
              <m:oMath>
                <m:r>
                  <w:ins w:id="1137" w:author="Liu xg" w:date="2021-06-12T20:54:00Z">
                    <w:rPr>
                      <w:rFonts w:ascii="Cambria Math" w:hAnsi="Cambria Math"/>
                    </w:rPr>
                    <m:t>5</m:t>
                  </w:ins>
                </m:r>
              </m:oMath>
            </m:oMathPara>
          </w:p>
        </w:tc>
        <w:tc>
          <w:tcPr>
            <w:tcW w:w="567" w:type="dxa"/>
            <w:tcBorders>
              <w:top w:val="nil"/>
              <w:left w:val="nil"/>
              <w:bottom w:val="nil"/>
              <w:right w:val="nil"/>
            </w:tcBorders>
            <w:tcPrChange w:id="1138" w:author="Liu xg" w:date="2021-06-15T14:30:00Z">
              <w:tcPr>
                <w:tcW w:w="567" w:type="dxa"/>
                <w:tcBorders>
                  <w:top w:val="nil"/>
                  <w:left w:val="nil"/>
                  <w:bottom w:val="nil"/>
                  <w:right w:val="nil"/>
                </w:tcBorders>
              </w:tcPr>
            </w:tcPrChange>
          </w:tcPr>
          <w:p w14:paraId="53907113" w14:textId="77777777" w:rsidR="003F0D33" w:rsidRDefault="003F0D33" w:rsidP="001F07C0">
            <w:pPr>
              <w:jc w:val="center"/>
              <w:rPr>
                <w:ins w:id="1139" w:author="Liu xg" w:date="2021-06-12T20:54:00Z"/>
              </w:rPr>
            </w:pPr>
            <w:ins w:id="1140" w:author="Liu xg" w:date="2021-06-12T20:54:00Z">
              <w:r>
                <w:t>80</w:t>
              </w:r>
            </w:ins>
          </w:p>
        </w:tc>
        <w:tc>
          <w:tcPr>
            <w:tcW w:w="711" w:type="dxa"/>
            <w:tcBorders>
              <w:top w:val="nil"/>
              <w:left w:val="nil"/>
              <w:bottom w:val="nil"/>
              <w:right w:val="nil"/>
            </w:tcBorders>
            <w:tcPrChange w:id="1141" w:author="Liu xg" w:date="2021-06-15T14:30:00Z">
              <w:tcPr>
                <w:tcW w:w="1656" w:type="dxa"/>
                <w:tcBorders>
                  <w:top w:val="nil"/>
                  <w:left w:val="nil"/>
                  <w:bottom w:val="nil"/>
                  <w:right w:val="nil"/>
                </w:tcBorders>
              </w:tcPr>
            </w:tcPrChange>
          </w:tcPr>
          <w:p w14:paraId="674EC98E" w14:textId="2D4A79B2" w:rsidR="003F0D33" w:rsidRDefault="00DA4769" w:rsidP="001F07C0">
            <w:pPr>
              <w:jc w:val="center"/>
              <w:rPr>
                <w:ins w:id="1142" w:author="Liu xg" w:date="2021-06-12T20:54:00Z"/>
              </w:rPr>
            </w:pPr>
            <w:ins w:id="1143" w:author="Liu xg" w:date="2021-06-16T10:46:00Z">
              <w:r>
                <w:t>9</w:t>
              </w:r>
            </w:ins>
            <w:ins w:id="1144" w:author="Liu xg" w:date="2021-06-12T20:54:00Z">
              <w:r w:rsidR="003F0D33">
                <w:t>5</w:t>
              </w:r>
            </w:ins>
          </w:p>
        </w:tc>
        <w:tc>
          <w:tcPr>
            <w:tcW w:w="236" w:type="dxa"/>
            <w:tcBorders>
              <w:top w:val="nil"/>
              <w:left w:val="nil"/>
              <w:bottom w:val="nil"/>
              <w:right w:val="nil"/>
            </w:tcBorders>
            <w:tcPrChange w:id="1145" w:author="Liu xg" w:date="2021-06-15T14:30:00Z">
              <w:tcPr>
                <w:tcW w:w="236" w:type="dxa"/>
                <w:tcBorders>
                  <w:top w:val="nil"/>
                  <w:left w:val="nil"/>
                  <w:bottom w:val="nil"/>
                  <w:right w:val="nil"/>
                </w:tcBorders>
              </w:tcPr>
            </w:tcPrChange>
          </w:tcPr>
          <w:p w14:paraId="54973CC1" w14:textId="77777777" w:rsidR="003F0D33" w:rsidRDefault="003F0D33" w:rsidP="001F07C0">
            <w:pPr>
              <w:jc w:val="center"/>
              <w:rPr>
                <w:ins w:id="1146" w:author="Liu xg" w:date="2021-06-12T20:54:00Z"/>
              </w:rPr>
            </w:pPr>
            <w:ins w:id="1147" w:author="Liu xg" w:date="2021-06-12T20:54:00Z">
              <w:r>
                <w:rPr>
                  <w:rFonts w:hint="eastAsia"/>
                </w:rPr>
                <w:t>5</w:t>
              </w:r>
            </w:ins>
          </w:p>
        </w:tc>
        <w:tc>
          <w:tcPr>
            <w:tcW w:w="428" w:type="dxa"/>
            <w:tcBorders>
              <w:top w:val="nil"/>
              <w:left w:val="nil"/>
              <w:bottom w:val="nil"/>
              <w:right w:val="nil"/>
            </w:tcBorders>
            <w:tcPrChange w:id="1148" w:author="Liu xg" w:date="2021-06-15T14:30:00Z">
              <w:tcPr>
                <w:tcW w:w="428" w:type="dxa"/>
                <w:tcBorders>
                  <w:top w:val="nil"/>
                  <w:left w:val="nil"/>
                  <w:bottom w:val="nil"/>
                  <w:right w:val="nil"/>
                </w:tcBorders>
              </w:tcPr>
            </w:tcPrChange>
          </w:tcPr>
          <w:p w14:paraId="49028EBB" w14:textId="77777777" w:rsidR="003F0D33" w:rsidRDefault="003F0D33" w:rsidP="001F07C0">
            <w:pPr>
              <w:jc w:val="center"/>
              <w:rPr>
                <w:ins w:id="1149" w:author="Liu xg" w:date="2021-06-12T20:54:00Z"/>
              </w:rPr>
            </w:pPr>
            <w:ins w:id="1150" w:author="Liu xg" w:date="2021-06-12T20:54:00Z">
              <w:r>
                <w:rPr>
                  <w:rFonts w:hint="eastAsia"/>
                </w:rPr>
                <w:t>1</w:t>
              </w:r>
              <w:r>
                <w:t>0</w:t>
              </w:r>
            </w:ins>
          </w:p>
        </w:tc>
        <w:tc>
          <w:tcPr>
            <w:tcW w:w="383" w:type="dxa"/>
            <w:tcBorders>
              <w:top w:val="nil"/>
              <w:left w:val="nil"/>
              <w:bottom w:val="nil"/>
              <w:right w:val="nil"/>
            </w:tcBorders>
            <w:tcPrChange w:id="1151" w:author="Liu xg" w:date="2021-06-15T14:30:00Z">
              <w:tcPr>
                <w:tcW w:w="383" w:type="dxa"/>
                <w:tcBorders>
                  <w:top w:val="nil"/>
                  <w:left w:val="nil"/>
                  <w:bottom w:val="nil"/>
                  <w:right w:val="nil"/>
                </w:tcBorders>
              </w:tcPr>
            </w:tcPrChange>
          </w:tcPr>
          <w:p w14:paraId="022A74E1" w14:textId="77777777" w:rsidR="003F0D33" w:rsidRDefault="003F0D33" w:rsidP="001F07C0">
            <w:pPr>
              <w:jc w:val="center"/>
              <w:rPr>
                <w:ins w:id="1152" w:author="Liu xg" w:date="2021-06-12T20:54:00Z"/>
              </w:rPr>
            </w:pPr>
            <w:ins w:id="1153" w:author="Liu xg" w:date="2021-06-12T20:54:00Z">
              <w:r>
                <w:rPr>
                  <w:rFonts w:hint="eastAsia"/>
                </w:rPr>
                <w:t>5</w:t>
              </w:r>
            </w:ins>
          </w:p>
        </w:tc>
      </w:tr>
      <w:tr w:rsidR="003F0D33" w14:paraId="3EDC3405" w14:textId="77777777" w:rsidTr="0000091C">
        <w:trPr>
          <w:jc w:val="center"/>
          <w:ins w:id="1154" w:author="Liu xg" w:date="2021-06-12T20:54:00Z"/>
          <w:trPrChange w:id="1155" w:author="Liu xg" w:date="2021-06-15T14:30:00Z">
            <w:trPr>
              <w:jc w:val="center"/>
            </w:trPr>
          </w:trPrChange>
        </w:trPr>
        <w:tc>
          <w:tcPr>
            <w:tcW w:w="1255" w:type="dxa"/>
            <w:tcBorders>
              <w:top w:val="nil"/>
              <w:left w:val="nil"/>
              <w:right w:val="nil"/>
            </w:tcBorders>
            <w:tcPrChange w:id="1156" w:author="Liu xg" w:date="2021-06-15T14:30:00Z">
              <w:tcPr>
                <w:tcW w:w="1255" w:type="dxa"/>
                <w:tcBorders>
                  <w:top w:val="nil"/>
                  <w:left w:val="nil"/>
                  <w:right w:val="nil"/>
                </w:tcBorders>
              </w:tcPr>
            </w:tcPrChange>
          </w:tcPr>
          <w:p w14:paraId="738B3CA5" w14:textId="77777777" w:rsidR="003F0D33" w:rsidRDefault="003F0D33" w:rsidP="001F07C0">
            <w:pPr>
              <w:jc w:val="center"/>
              <w:rPr>
                <w:ins w:id="1157" w:author="Liu xg" w:date="2021-06-12T20:54:00Z"/>
                <w:rFonts w:cs="Times New Roman"/>
              </w:rPr>
            </w:pPr>
            <m:oMathPara>
              <m:oMath>
                <m:r>
                  <w:ins w:id="1158" w:author="Liu xg" w:date="2021-06-12T20:54:00Z">
                    <w:rPr>
                      <w:rFonts w:ascii="Cambria Math" w:hAnsi="Cambria Math"/>
                    </w:rPr>
                    <m:t>6</m:t>
                  </w:ins>
                </m:r>
              </m:oMath>
            </m:oMathPara>
          </w:p>
        </w:tc>
        <w:tc>
          <w:tcPr>
            <w:tcW w:w="567" w:type="dxa"/>
            <w:tcBorders>
              <w:top w:val="nil"/>
              <w:left w:val="nil"/>
              <w:right w:val="nil"/>
            </w:tcBorders>
            <w:tcPrChange w:id="1159" w:author="Liu xg" w:date="2021-06-15T14:30:00Z">
              <w:tcPr>
                <w:tcW w:w="567" w:type="dxa"/>
                <w:tcBorders>
                  <w:top w:val="nil"/>
                  <w:left w:val="nil"/>
                  <w:right w:val="nil"/>
                </w:tcBorders>
              </w:tcPr>
            </w:tcPrChange>
          </w:tcPr>
          <w:p w14:paraId="3FA28D0A" w14:textId="77777777" w:rsidR="003F0D33" w:rsidRDefault="003F0D33" w:rsidP="001F07C0">
            <w:pPr>
              <w:jc w:val="center"/>
              <w:rPr>
                <w:ins w:id="1160" w:author="Liu xg" w:date="2021-06-12T20:54:00Z"/>
              </w:rPr>
            </w:pPr>
            <w:ins w:id="1161" w:author="Liu xg" w:date="2021-06-12T20:54:00Z">
              <w:r>
                <w:t>80</w:t>
              </w:r>
            </w:ins>
          </w:p>
        </w:tc>
        <w:tc>
          <w:tcPr>
            <w:tcW w:w="711" w:type="dxa"/>
            <w:tcBorders>
              <w:top w:val="nil"/>
              <w:left w:val="nil"/>
              <w:right w:val="nil"/>
            </w:tcBorders>
            <w:tcPrChange w:id="1162" w:author="Liu xg" w:date="2021-06-15T14:30:00Z">
              <w:tcPr>
                <w:tcW w:w="1656" w:type="dxa"/>
                <w:tcBorders>
                  <w:top w:val="nil"/>
                  <w:left w:val="nil"/>
                  <w:right w:val="nil"/>
                </w:tcBorders>
              </w:tcPr>
            </w:tcPrChange>
          </w:tcPr>
          <w:p w14:paraId="5A097F4A" w14:textId="3B7BDFD5" w:rsidR="003F0D33" w:rsidRDefault="00DA4769" w:rsidP="001F07C0">
            <w:pPr>
              <w:jc w:val="center"/>
              <w:rPr>
                <w:ins w:id="1163" w:author="Liu xg" w:date="2021-06-12T20:54:00Z"/>
              </w:rPr>
            </w:pPr>
            <w:ins w:id="1164" w:author="Liu xg" w:date="2021-06-16T10:47:00Z">
              <w:r>
                <w:t>107</w:t>
              </w:r>
            </w:ins>
          </w:p>
        </w:tc>
        <w:tc>
          <w:tcPr>
            <w:tcW w:w="236" w:type="dxa"/>
            <w:tcBorders>
              <w:top w:val="nil"/>
              <w:left w:val="nil"/>
              <w:right w:val="nil"/>
            </w:tcBorders>
            <w:tcPrChange w:id="1165" w:author="Liu xg" w:date="2021-06-15T14:30:00Z">
              <w:tcPr>
                <w:tcW w:w="236" w:type="dxa"/>
                <w:tcBorders>
                  <w:top w:val="nil"/>
                  <w:left w:val="nil"/>
                  <w:right w:val="nil"/>
                </w:tcBorders>
              </w:tcPr>
            </w:tcPrChange>
          </w:tcPr>
          <w:p w14:paraId="39651EBD" w14:textId="77777777" w:rsidR="003F0D33" w:rsidRDefault="003F0D33" w:rsidP="001F07C0">
            <w:pPr>
              <w:jc w:val="center"/>
              <w:rPr>
                <w:ins w:id="1166" w:author="Liu xg" w:date="2021-06-12T20:54:00Z"/>
              </w:rPr>
            </w:pPr>
            <w:ins w:id="1167" w:author="Liu xg" w:date="2021-06-12T20:54:00Z">
              <w:r>
                <w:rPr>
                  <w:rFonts w:hint="eastAsia"/>
                </w:rPr>
                <w:t>5</w:t>
              </w:r>
            </w:ins>
          </w:p>
        </w:tc>
        <w:tc>
          <w:tcPr>
            <w:tcW w:w="428" w:type="dxa"/>
            <w:tcBorders>
              <w:top w:val="nil"/>
              <w:left w:val="nil"/>
              <w:right w:val="nil"/>
            </w:tcBorders>
            <w:tcPrChange w:id="1168" w:author="Liu xg" w:date="2021-06-15T14:30:00Z">
              <w:tcPr>
                <w:tcW w:w="428" w:type="dxa"/>
                <w:tcBorders>
                  <w:top w:val="nil"/>
                  <w:left w:val="nil"/>
                  <w:right w:val="nil"/>
                </w:tcBorders>
              </w:tcPr>
            </w:tcPrChange>
          </w:tcPr>
          <w:p w14:paraId="7758FEDD" w14:textId="77777777" w:rsidR="003F0D33" w:rsidRDefault="003F0D33" w:rsidP="001F07C0">
            <w:pPr>
              <w:jc w:val="center"/>
              <w:rPr>
                <w:ins w:id="1169" w:author="Liu xg" w:date="2021-06-12T20:54:00Z"/>
              </w:rPr>
            </w:pPr>
            <w:ins w:id="1170" w:author="Liu xg" w:date="2021-06-12T20:54:00Z">
              <w:r>
                <w:rPr>
                  <w:rFonts w:hint="eastAsia"/>
                </w:rPr>
                <w:t>1</w:t>
              </w:r>
              <w:r>
                <w:t>0</w:t>
              </w:r>
            </w:ins>
          </w:p>
        </w:tc>
        <w:tc>
          <w:tcPr>
            <w:tcW w:w="383" w:type="dxa"/>
            <w:tcBorders>
              <w:top w:val="nil"/>
              <w:left w:val="nil"/>
              <w:right w:val="nil"/>
            </w:tcBorders>
            <w:tcPrChange w:id="1171" w:author="Liu xg" w:date="2021-06-15T14:30:00Z">
              <w:tcPr>
                <w:tcW w:w="383" w:type="dxa"/>
                <w:tcBorders>
                  <w:top w:val="nil"/>
                  <w:left w:val="nil"/>
                  <w:right w:val="nil"/>
                </w:tcBorders>
              </w:tcPr>
            </w:tcPrChange>
          </w:tcPr>
          <w:p w14:paraId="2C366C0F" w14:textId="77777777" w:rsidR="003F0D33" w:rsidRDefault="003F0D33" w:rsidP="001F07C0">
            <w:pPr>
              <w:jc w:val="center"/>
              <w:rPr>
                <w:ins w:id="1172" w:author="Liu xg" w:date="2021-06-12T20:54:00Z"/>
              </w:rPr>
            </w:pPr>
            <w:ins w:id="1173" w:author="Liu xg" w:date="2021-06-12T20:54:00Z">
              <w:r>
                <w:rPr>
                  <w:rFonts w:hint="eastAsia"/>
                </w:rPr>
                <w:t>5</w:t>
              </w:r>
            </w:ins>
          </w:p>
        </w:tc>
      </w:tr>
    </w:tbl>
    <w:p w14:paraId="20C482FA" w14:textId="77777777" w:rsidR="003F0D33" w:rsidRDefault="003F0D33" w:rsidP="003F0D33">
      <w:pPr>
        <w:rPr>
          <w:ins w:id="1174" w:author="Liu xg" w:date="2021-06-12T20:54:00Z"/>
        </w:rPr>
      </w:pPr>
    </w:p>
    <w:p w14:paraId="32CFD702" w14:textId="77777777" w:rsidR="000E2727" w:rsidRDefault="001B3D70" w:rsidP="000E2727">
      <w:pPr>
        <w:keepNext/>
        <w:jc w:val="center"/>
        <w:rPr>
          <w:ins w:id="1175" w:author="Liu xg" w:date="2021-06-15T10:39:00Z"/>
        </w:rPr>
        <w:pPrChange w:id="1176" w:author="Liu xg" w:date="2021-06-15T10:39:00Z">
          <w:pPr>
            <w:jc w:val="center"/>
          </w:pPr>
        </w:pPrChange>
      </w:pPr>
      <w:ins w:id="1177" w:author="Liu xg" w:date="2021-06-15T10:18:00Z">
        <w:r w:rsidRPr="001B3D70">
          <w:rPr>
            <w:noProof/>
          </w:rPr>
          <w:lastRenderedPageBreak/>
          <w:drawing>
            <wp:inline distT="0" distB="0" distL="0" distR="0" wp14:anchorId="2B48BF8E" wp14:editId="574DA2EE">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DE17E86" w14:textId="24B65B78" w:rsidR="003F0D33" w:rsidRDefault="000E2727" w:rsidP="000E2727">
      <w:pPr>
        <w:pStyle w:val="ac"/>
        <w:jc w:val="center"/>
        <w:rPr>
          <w:ins w:id="1178" w:author="Liu xg" w:date="2021-06-16T10:47:00Z"/>
          <w:rFonts w:ascii="宋体" w:eastAsia="宋体" w:hAnsi="宋体"/>
        </w:rPr>
      </w:pPr>
      <w:ins w:id="1179" w:author="Liu xg" w:date="2021-06-15T10:39:00Z">
        <w:r w:rsidRPr="000E2727">
          <w:rPr>
            <w:rFonts w:ascii="宋体" w:eastAsia="宋体" w:hAnsi="宋体" w:hint="eastAsia"/>
            <w:rPrChange w:id="1180" w:author="Liu xg" w:date="2021-06-15T10:39:00Z">
              <w:rPr>
                <w:rFonts w:hint="eastAsia"/>
              </w:rPr>
            </w:rPrChange>
          </w:rPr>
          <w:t>图</w:t>
        </w:r>
        <w:r w:rsidRPr="000E2727">
          <w:rPr>
            <w:rFonts w:ascii="Times New Roman" w:eastAsia="宋体" w:hAnsi="Times New Roman" w:cs="Times New Roman"/>
            <w:rPrChange w:id="1181" w:author="Liu xg" w:date="2021-06-15T10:39:00Z">
              <w:rPr/>
            </w:rPrChange>
          </w:rPr>
          <w:fldChar w:fldCharType="begin"/>
        </w:r>
        <w:r w:rsidRPr="000E2727">
          <w:rPr>
            <w:rFonts w:ascii="Times New Roman" w:eastAsia="宋体" w:hAnsi="Times New Roman" w:cs="Times New Roman"/>
            <w:rPrChange w:id="1182" w:author="Liu xg" w:date="2021-06-15T10:39:00Z">
              <w:rPr/>
            </w:rPrChange>
          </w:rPr>
          <w:instrText xml:space="preserve"> </w:instrText>
        </w:r>
        <w:r w:rsidRPr="000E2727">
          <w:rPr>
            <w:rFonts w:ascii="Times New Roman" w:eastAsia="宋体" w:hAnsi="Times New Roman" w:cs="Times New Roman"/>
            <w:rPrChange w:id="1183" w:author="Liu xg" w:date="2021-06-15T10:39:00Z">
              <w:rPr>
                <w:rFonts w:hint="eastAsia"/>
              </w:rPr>
            </w:rPrChange>
          </w:rPr>
          <w:instrText xml:space="preserve">SEQ </w:instrText>
        </w:r>
        <w:r w:rsidRPr="000E2727">
          <w:rPr>
            <w:rFonts w:ascii="Times New Roman" w:eastAsia="宋体" w:hAnsi="Times New Roman" w:cs="Times New Roman"/>
            <w:rPrChange w:id="1184" w:author="Liu xg" w:date="2021-06-15T10:39:00Z">
              <w:rPr>
                <w:rFonts w:hint="eastAsia"/>
              </w:rPr>
            </w:rPrChange>
          </w:rPr>
          <w:instrText>图</w:instrText>
        </w:r>
        <w:r w:rsidRPr="000E2727">
          <w:rPr>
            <w:rFonts w:ascii="Times New Roman" w:eastAsia="宋体" w:hAnsi="Times New Roman" w:cs="Times New Roman"/>
            <w:rPrChange w:id="1185" w:author="Liu xg" w:date="2021-06-15T10:39:00Z">
              <w:rPr>
                <w:rFonts w:hint="eastAsia"/>
              </w:rPr>
            </w:rPrChange>
          </w:rPr>
          <w:instrText xml:space="preserve"> \* ARABIC</w:instrText>
        </w:r>
        <w:r w:rsidRPr="000E2727">
          <w:rPr>
            <w:rFonts w:ascii="Times New Roman" w:eastAsia="宋体" w:hAnsi="Times New Roman" w:cs="Times New Roman"/>
            <w:rPrChange w:id="1186" w:author="Liu xg" w:date="2021-06-15T10:39:00Z">
              <w:rPr/>
            </w:rPrChange>
          </w:rPr>
          <w:instrText xml:space="preserve"> </w:instrText>
        </w:r>
      </w:ins>
      <w:r w:rsidRPr="000E2727">
        <w:rPr>
          <w:rFonts w:ascii="Times New Roman" w:eastAsia="宋体" w:hAnsi="Times New Roman" w:cs="Times New Roman"/>
          <w:rPrChange w:id="1187" w:author="Liu xg" w:date="2021-06-15T10:39:00Z">
            <w:rPr/>
          </w:rPrChange>
        </w:rPr>
        <w:fldChar w:fldCharType="separate"/>
      </w:r>
      <w:ins w:id="1188" w:author="Liu xg" w:date="2021-06-15T13:42:00Z">
        <w:r w:rsidR="000F1DB3">
          <w:rPr>
            <w:rFonts w:ascii="Times New Roman" w:eastAsia="宋体" w:hAnsi="Times New Roman" w:cs="Times New Roman"/>
            <w:noProof/>
          </w:rPr>
          <w:t>5</w:t>
        </w:r>
      </w:ins>
      <w:ins w:id="1189" w:author="Liu xg" w:date="2021-06-15T10:39:00Z">
        <w:r w:rsidRPr="000E2727">
          <w:rPr>
            <w:rFonts w:ascii="Times New Roman" w:eastAsia="宋体" w:hAnsi="Times New Roman" w:cs="Times New Roman"/>
            <w:rPrChange w:id="1190" w:author="Liu xg" w:date="2021-06-15T10:39:00Z">
              <w:rPr/>
            </w:rPrChange>
          </w:rPr>
          <w:fldChar w:fldCharType="end"/>
        </w:r>
        <w:r w:rsidRPr="000E2727">
          <w:rPr>
            <w:rFonts w:ascii="Times New Roman" w:eastAsia="宋体" w:hAnsi="Times New Roman" w:cs="Times New Roman"/>
            <w:rPrChange w:id="1191" w:author="Liu xg" w:date="2021-06-15T10:39:00Z">
              <w:rPr>
                <w:rFonts w:ascii="宋体" w:eastAsia="宋体" w:hAnsi="宋体"/>
              </w:rPr>
            </w:rPrChange>
          </w:rPr>
          <w:t>.</w:t>
        </w:r>
        <w:r w:rsidR="006D32AC">
          <w:rPr>
            <w:rFonts w:ascii="Times New Roman" w:eastAsia="宋体" w:hAnsi="Times New Roman" w:cs="Times New Roman"/>
          </w:rPr>
          <w:t xml:space="preserve"> </w:t>
        </w:r>
        <w:r w:rsidRPr="000E2727">
          <w:rPr>
            <w:rFonts w:ascii="Times New Roman" w:eastAsia="宋体" w:hAnsi="Times New Roman" w:cs="Times New Roman"/>
            <w:rPrChange w:id="1192" w:author="Liu xg" w:date="2021-06-15T10:39:00Z">
              <w:rPr>
                <w:rFonts w:ascii="Times New Roman" w:eastAsia="宋体" w:hAnsi="Times New Roman" w:cs="Times New Roman"/>
              </w:rPr>
            </w:rPrChange>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ins>
    </w:p>
    <w:p w14:paraId="02DFBF6C" w14:textId="77777777" w:rsidR="00C9538E" w:rsidRPr="00C9538E" w:rsidRDefault="00C9538E" w:rsidP="00C9538E">
      <w:pPr>
        <w:rPr>
          <w:ins w:id="1193" w:author="Liu xg" w:date="2021-06-15T13:21:00Z"/>
          <w:rFonts w:hint="eastAsia"/>
          <w:rPrChange w:id="1194" w:author="Liu xg" w:date="2021-06-16T10:47:00Z">
            <w:rPr>
              <w:ins w:id="1195" w:author="Liu xg" w:date="2021-06-15T13:21:00Z"/>
              <w:rFonts w:ascii="宋体" w:eastAsia="宋体" w:hAnsi="宋体"/>
            </w:rPr>
          </w:rPrChange>
        </w:rPr>
        <w:pPrChange w:id="1196" w:author="Liu xg" w:date="2021-06-16T10:47:00Z">
          <w:pPr>
            <w:pStyle w:val="ac"/>
            <w:jc w:val="center"/>
          </w:pPr>
        </w:pPrChange>
      </w:pPr>
    </w:p>
    <w:p w14:paraId="085965A2" w14:textId="7E5A16DC" w:rsidR="000F1DB3" w:rsidRDefault="00D13196" w:rsidP="002834C3">
      <w:pPr>
        <w:keepNext/>
        <w:rPr>
          <w:ins w:id="1197" w:author="Liu xg" w:date="2021-06-15T13:42:00Z"/>
        </w:rPr>
        <w:pPrChange w:id="1198" w:author="Liu xg" w:date="2021-06-15T13:42:00Z">
          <w:pPr>
            <w:jc w:val="center"/>
          </w:pPr>
        </w:pPrChange>
      </w:pPr>
      <w:ins w:id="1199" w:author="Liu xg" w:date="2021-06-15T13:22:00Z">
        <w:r>
          <w:rPr>
            <w:noProof/>
          </w:rPr>
          <mc:AlternateContent>
            <mc:Choice Requires="wpc">
              <w:drawing>
                <wp:inline distT="0" distB="0" distL="0" distR="0" wp14:anchorId="3642FE41" wp14:editId="2D7236C6">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72D1189A" w:rsidR="00D13196" w:rsidRDefault="00D13196" w:rsidP="00D13196">
                                <w:pPr>
                                  <w:jc w:val="center"/>
                                  <w:rPr>
                                    <w:rFonts w:cs="Times New Roman"/>
                                    <w:sz w:val="15"/>
                                    <w:szCs w:val="15"/>
                                  </w:rPr>
                                </w:pPr>
                                <w:del w:id="1200" w:author="Liu xg" w:date="2021-06-15T13:31:00Z">
                                  <w:r w:rsidDel="00CD6F90">
                                    <w:rPr>
                                      <w:rFonts w:cs="Times New Roman"/>
                                      <w:sz w:val="15"/>
                                      <w:szCs w:val="15"/>
                                    </w:rPr>
                                    <w:delText>Homogeneous High</w:delText>
                                  </w:r>
                                </w:del>
                                <w:ins w:id="1201" w:author="Liu xg" w:date="2021-06-15T13:31:00Z">
                                  <w:r w:rsidR="00CD6F90">
                                    <w:rPr>
                                      <w:rFonts w:cs="Times New Roman"/>
                                      <w:sz w:val="15"/>
                                      <w:szCs w:val="15"/>
                                    </w:rPr>
                                    <w:t>Random Location</w:t>
                                  </w:r>
                                </w:ins>
                                <w:ins w:id="1202" w:author="Liu xg" w:date="2021-06-15T13:45:00Z">
                                  <w:r w:rsidR="002834C3">
                                    <w:rPr>
                                      <w:rFonts w:cs="Times New Roman"/>
                                      <w:sz w:val="15"/>
                                      <w:szCs w:val="15"/>
                                    </w:rPr>
                                    <w:t>-</w:t>
                                  </w:r>
                                </w:ins>
                                <w:ins w:id="1203" w:author="Liu xg" w:date="2021-06-15T13:31:00Z">
                                  <w:r w:rsidR="00CD6F90">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04359" y="4037241"/>
                              <a:ext cx="1199560" cy="313472"/>
                            </a:xfrm>
                            <a:prstGeom prst="rect">
                              <a:avLst/>
                            </a:prstGeom>
                            <a:solidFill>
                              <a:schemeClr val="lt1"/>
                            </a:solidFill>
                            <a:ln w="6350">
                              <a:noFill/>
                            </a:ln>
                          </wps:spPr>
                          <wps:txbx>
                            <w:txbxContent>
                              <w:p w14:paraId="2E1A110D" w14:textId="10ACFF19" w:rsidR="00D13196" w:rsidRDefault="00CD6F90" w:rsidP="00D13196">
                                <w:pPr>
                                  <w:jc w:val="center"/>
                                  <w:rPr>
                                    <w:rFonts w:cs="Times New Roman"/>
                                    <w:sz w:val="15"/>
                                    <w:szCs w:val="15"/>
                                  </w:rPr>
                                </w:pPr>
                                <w:ins w:id="1204" w:author="Liu xg" w:date="2021-06-15T13:29:00Z">
                                  <w:r>
                                    <w:rPr>
                                      <w:rFonts w:cs="Times New Roman"/>
                                      <w:sz w:val="15"/>
                                      <w:szCs w:val="15"/>
                                    </w:rPr>
                                    <w:t>R</w:t>
                                  </w:r>
                                </w:ins>
                                <w:ins w:id="1205" w:author="Liu xg" w:date="2021-06-15T13:28:00Z">
                                  <w:r w:rsidRPr="00CD6F90">
                                    <w:rPr>
                                      <w:rFonts w:cs="Times New Roman"/>
                                      <w:sz w:val="15"/>
                                      <w:szCs w:val="15"/>
                                    </w:rPr>
                                    <w:t>and</w:t>
                                  </w:r>
                                </w:ins>
                                <w:ins w:id="1206" w:author="Liu xg" w:date="2021-06-15T13:29:00Z">
                                  <w:r>
                                    <w:rPr>
                                      <w:rFonts w:cs="Times New Roman"/>
                                      <w:sz w:val="15"/>
                                      <w:szCs w:val="15"/>
                                    </w:rPr>
                                    <w:t xml:space="preserve">om </w:t>
                                  </w:r>
                                </w:ins>
                                <w:ins w:id="1207" w:author="Liu xg" w:date="2021-06-15T13:28:00Z">
                                  <w:r w:rsidRPr="00CD6F90">
                                    <w:rPr>
                                      <w:rFonts w:cs="Times New Roman"/>
                                      <w:sz w:val="15"/>
                                      <w:szCs w:val="15"/>
                                    </w:rPr>
                                    <w:t>Location</w:t>
                                  </w:r>
                                </w:ins>
                                <w:ins w:id="1208" w:author="Liu xg" w:date="2021-06-15T13:45:00Z">
                                  <w:r w:rsidR="002834C3">
                                    <w:rPr>
                                      <w:rFonts w:cs="Times New Roman"/>
                                      <w:sz w:val="15"/>
                                      <w:szCs w:val="15"/>
                                    </w:rPr>
                                    <w:t>-</w:t>
                                  </w:r>
                                </w:ins>
                                <w:ins w:id="1209" w:author="Liu xg" w:date="2021-06-15T13:28:00Z">
                                  <w:r>
                                    <w:rPr>
                                      <w:rFonts w:cs="Times New Roman"/>
                                      <w:sz w:val="15"/>
                                      <w:szCs w:val="15"/>
                                    </w:rPr>
                                    <w:t>2</w:t>
                                  </w:r>
                                </w:ins>
                                <w:del w:id="1210"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7B68539A" w:rsidR="00CD6F90" w:rsidRDefault="00CD6F90" w:rsidP="00CD6F90">
                                <w:pPr>
                                  <w:jc w:val="center"/>
                                  <w:rPr>
                                    <w:rFonts w:cs="Times New Roman"/>
                                    <w:sz w:val="15"/>
                                    <w:szCs w:val="15"/>
                                  </w:rPr>
                                </w:pPr>
                                <w:del w:id="1211" w:author="Liu xg" w:date="2021-06-15T13:30:00Z">
                                  <w:r w:rsidDel="00CD6F90">
                                    <w:rPr>
                                      <w:rFonts w:cs="Times New Roman"/>
                                      <w:sz w:val="15"/>
                                      <w:szCs w:val="15"/>
                                    </w:rPr>
                                    <w:delText>Heterogeneous</w:delText>
                                  </w:r>
                                </w:del>
                                <w:ins w:id="1212" w:author="Liu xg" w:date="2021-06-15T13:30:00Z">
                                  <w:r>
                                    <w:rPr>
                                      <w:rFonts w:cs="Times New Roman"/>
                                      <w:sz w:val="15"/>
                                      <w:szCs w:val="15"/>
                                    </w:rPr>
                                    <w:t>Random Location</w:t>
                                  </w:r>
                                </w:ins>
                                <w:ins w:id="1213" w:author="Liu xg" w:date="2021-06-15T13:45:00Z">
                                  <w:r w:rsidR="002834C3">
                                    <w:rPr>
                                      <w:rFonts w:cs="Times New Roman"/>
                                      <w:sz w:val="15"/>
                                      <w:szCs w:val="15"/>
                                    </w:rPr>
                                    <w:t>-</w:t>
                                  </w:r>
                                </w:ins>
                                <w:ins w:id="1214" w:author="Liu xg" w:date="2021-06-15T13:30:00Z">
                                  <w:r>
                                    <w:rPr>
                                      <w:rFonts w:cs="Times New Roman"/>
                                      <w:sz w:val="15"/>
                                      <w:szCs w:val="15"/>
                                    </w:rPr>
                                    <w:t>1</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图片 8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27"/>
                            <a:srcRect l="1213" t="1322" r="9397" b="4431"/>
                            <a:stretch/>
                          </pic:blipFill>
                          <pic:spPr>
                            <a:xfrm>
                              <a:off x="244" y="2154186"/>
                              <a:ext cx="2764800" cy="1943358"/>
                            </a:xfrm>
                            <a:prstGeom prst="rect">
                              <a:avLst/>
                            </a:prstGeom>
                          </pic:spPr>
                        </pic:pic>
                        <pic:pic xmlns:pic="http://schemas.openxmlformats.org/drawingml/2006/picture">
                          <pic:nvPicPr>
                            <pic:cNvPr id="86" name="图片 86"/>
                            <pic:cNvPicPr preferRelativeResize="0">
                              <a:picLocks noChangeAspect="1"/>
                            </pic:cNvPicPr>
                          </pic:nvPicPr>
                          <pic:blipFill rotWithShape="1">
                            <a:blip r:embed="rId28"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3642FE41" id="画布 49"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AAAAAAAAAKAiGHAHAAAA&#10;AAAAAAAAAKAi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l+7diwAAAAAMMjfeho7iiM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72D1189A" w:rsidR="00D13196" w:rsidRDefault="00D13196" w:rsidP="00D13196">
                          <w:pPr>
                            <w:jc w:val="center"/>
                            <w:rPr>
                              <w:rFonts w:cs="Times New Roman"/>
                              <w:sz w:val="15"/>
                              <w:szCs w:val="15"/>
                            </w:rPr>
                          </w:pPr>
                          <w:del w:id="1215" w:author="Liu xg" w:date="2021-06-15T13:31:00Z">
                            <w:r w:rsidDel="00CD6F90">
                              <w:rPr>
                                <w:rFonts w:cs="Times New Roman"/>
                                <w:sz w:val="15"/>
                                <w:szCs w:val="15"/>
                              </w:rPr>
                              <w:delText>Homogeneous High</w:delText>
                            </w:r>
                          </w:del>
                          <w:ins w:id="1216" w:author="Liu xg" w:date="2021-06-15T13:31:00Z">
                            <w:r w:rsidR="00CD6F90">
                              <w:rPr>
                                <w:rFonts w:cs="Times New Roman"/>
                                <w:sz w:val="15"/>
                                <w:szCs w:val="15"/>
                              </w:rPr>
                              <w:t>Random Location</w:t>
                            </w:r>
                          </w:ins>
                          <w:ins w:id="1217" w:author="Liu xg" w:date="2021-06-15T13:45:00Z">
                            <w:r w:rsidR="002834C3">
                              <w:rPr>
                                <w:rFonts w:cs="Times New Roman"/>
                                <w:sz w:val="15"/>
                                <w:szCs w:val="15"/>
                              </w:rPr>
                              <w:t>-</w:t>
                            </w:r>
                          </w:ins>
                          <w:ins w:id="1218" w:author="Liu xg" w:date="2021-06-15T13:31:00Z">
                            <w:r w:rsidR="00CD6F90">
                              <w:rPr>
                                <w:rFonts w:cs="Times New Roman"/>
                                <w:sz w:val="15"/>
                                <w:szCs w:val="15"/>
                              </w:rPr>
                              <w:t>3</w:t>
                            </w:r>
                          </w:ins>
                        </w:p>
                      </w:txbxContent>
                    </v:textbox>
                  </v:shape>
                  <v:shape id="文本框 9" o:spid="_x0000_s1049" type="#_x0000_t202" style="position:absolute;left:7043;top:40372;width:11996;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10ACFF19" w:rsidR="00D13196" w:rsidRDefault="00CD6F90" w:rsidP="00D13196">
                          <w:pPr>
                            <w:jc w:val="center"/>
                            <w:rPr>
                              <w:rFonts w:cs="Times New Roman"/>
                              <w:sz w:val="15"/>
                              <w:szCs w:val="15"/>
                            </w:rPr>
                          </w:pPr>
                          <w:ins w:id="1219" w:author="Liu xg" w:date="2021-06-15T13:29:00Z">
                            <w:r>
                              <w:rPr>
                                <w:rFonts w:cs="Times New Roman"/>
                                <w:sz w:val="15"/>
                                <w:szCs w:val="15"/>
                              </w:rPr>
                              <w:t>R</w:t>
                            </w:r>
                          </w:ins>
                          <w:ins w:id="1220" w:author="Liu xg" w:date="2021-06-15T13:28:00Z">
                            <w:r w:rsidRPr="00CD6F90">
                              <w:rPr>
                                <w:rFonts w:cs="Times New Roman"/>
                                <w:sz w:val="15"/>
                                <w:szCs w:val="15"/>
                              </w:rPr>
                              <w:t>and</w:t>
                            </w:r>
                          </w:ins>
                          <w:ins w:id="1221" w:author="Liu xg" w:date="2021-06-15T13:29:00Z">
                            <w:r>
                              <w:rPr>
                                <w:rFonts w:cs="Times New Roman"/>
                                <w:sz w:val="15"/>
                                <w:szCs w:val="15"/>
                              </w:rPr>
                              <w:t xml:space="preserve">om </w:t>
                            </w:r>
                          </w:ins>
                          <w:ins w:id="1222" w:author="Liu xg" w:date="2021-06-15T13:28:00Z">
                            <w:r w:rsidRPr="00CD6F90">
                              <w:rPr>
                                <w:rFonts w:cs="Times New Roman"/>
                                <w:sz w:val="15"/>
                                <w:szCs w:val="15"/>
                              </w:rPr>
                              <w:t>Location</w:t>
                            </w:r>
                          </w:ins>
                          <w:ins w:id="1223" w:author="Liu xg" w:date="2021-06-15T13:45:00Z">
                            <w:r w:rsidR="002834C3">
                              <w:rPr>
                                <w:rFonts w:cs="Times New Roman"/>
                                <w:sz w:val="15"/>
                                <w:szCs w:val="15"/>
                              </w:rPr>
                              <w:t>-</w:t>
                            </w:r>
                          </w:ins>
                          <w:ins w:id="1224" w:author="Liu xg" w:date="2021-06-15T13:28:00Z">
                            <w:r>
                              <w:rPr>
                                <w:rFonts w:cs="Times New Roman"/>
                                <w:sz w:val="15"/>
                                <w:szCs w:val="15"/>
                              </w:rPr>
                              <w:t>2</w:t>
                            </w:r>
                          </w:ins>
                          <w:del w:id="1225"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7B68539A" w:rsidR="00CD6F90" w:rsidRDefault="00CD6F90" w:rsidP="00CD6F90">
                          <w:pPr>
                            <w:jc w:val="center"/>
                            <w:rPr>
                              <w:rFonts w:cs="Times New Roman"/>
                              <w:sz w:val="15"/>
                              <w:szCs w:val="15"/>
                            </w:rPr>
                          </w:pPr>
                          <w:del w:id="1226" w:author="Liu xg" w:date="2021-06-15T13:30:00Z">
                            <w:r w:rsidDel="00CD6F90">
                              <w:rPr>
                                <w:rFonts w:cs="Times New Roman"/>
                                <w:sz w:val="15"/>
                                <w:szCs w:val="15"/>
                              </w:rPr>
                              <w:delText>Heterogeneous</w:delText>
                            </w:r>
                          </w:del>
                          <w:ins w:id="1227" w:author="Liu xg" w:date="2021-06-15T13:30:00Z">
                            <w:r>
                              <w:rPr>
                                <w:rFonts w:cs="Times New Roman"/>
                                <w:sz w:val="15"/>
                                <w:szCs w:val="15"/>
                              </w:rPr>
                              <w:t>Random Location</w:t>
                            </w:r>
                          </w:ins>
                          <w:ins w:id="1228" w:author="Liu xg" w:date="2021-06-15T13:45:00Z">
                            <w:r w:rsidR="002834C3">
                              <w:rPr>
                                <w:rFonts w:cs="Times New Roman"/>
                                <w:sz w:val="15"/>
                                <w:szCs w:val="15"/>
                              </w:rPr>
                              <w:t>-</w:t>
                            </w:r>
                          </w:ins>
                          <w:ins w:id="1229" w:author="Liu xg" w:date="2021-06-15T13:30:00Z">
                            <w:r>
                              <w:rPr>
                                <w:rFonts w:cs="Times New Roman"/>
                                <w:sz w:val="15"/>
                                <w:szCs w:val="15"/>
                              </w:rPr>
                              <w:t>1</w:t>
                            </w:r>
                          </w:ins>
                        </w:p>
                      </w:txbxContent>
                    </v:textbox>
                  </v:shape>
                  <v:shape id="文本框 43"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图片 81"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15" o:title="" croptop="622f" cropbottom="2761f" cropleft="792f" cropright="5972f"/>
                  </v:shape>
                  <v:shape id="图片 83"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29" o:title="" cropbottom="2647f" cropleft="868f" cropright="6044f"/>
                  </v:shape>
                  <v:shape id="图片 84"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30" o:title="" croptop="866f" cropbottom="2904f" cropleft="795f" cropright="6158f"/>
                  </v:shape>
                  <v:shape id="图片 8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">
                    <v:imagedata r:id="rId31" o:title="" cropbottom="2874f" cropleft="793f" cropright="5968f"/>
                  </v:shape>
                  <w10:anchorlock/>
                </v:group>
              </w:pict>
            </mc:Fallback>
          </mc:AlternateContent>
        </w:r>
      </w:ins>
    </w:p>
    <w:p w14:paraId="3407D27A" w14:textId="1BB29EDE" w:rsidR="00D13196" w:rsidRDefault="000F1DB3" w:rsidP="000F1DB3">
      <w:pPr>
        <w:pStyle w:val="ac"/>
        <w:jc w:val="center"/>
        <w:rPr>
          <w:ins w:id="1230" w:author="Liu xg" w:date="2021-06-16T10:47:00Z"/>
          <w:rFonts w:ascii="宋体" w:eastAsia="宋体" w:hAnsi="宋体"/>
        </w:rPr>
      </w:pPr>
      <w:ins w:id="1231" w:author="Liu xg" w:date="2021-06-15T13:42:00Z">
        <w:r w:rsidRPr="000F1DB3">
          <w:rPr>
            <w:rFonts w:ascii="宋体" w:eastAsia="宋体" w:hAnsi="宋体" w:hint="eastAsia"/>
            <w:rPrChange w:id="1232" w:author="Liu xg" w:date="2021-06-15T13:42:00Z">
              <w:rPr>
                <w:rFonts w:hint="eastAsia"/>
              </w:rPr>
            </w:rPrChange>
          </w:rPr>
          <w:t>图</w:t>
        </w:r>
        <w:r w:rsidRPr="000F1DB3">
          <w:rPr>
            <w:rFonts w:ascii="宋体" w:eastAsia="宋体" w:hAnsi="宋体" w:hint="eastAsia"/>
            <w:rPrChange w:id="1233" w:author="Liu xg" w:date="2021-06-15T13:42:00Z">
              <w:rPr>
                <w:rFonts w:hint="eastAsia"/>
              </w:rPr>
            </w:rPrChange>
          </w:rPr>
          <w:t xml:space="preserve"> </w:t>
        </w:r>
        <w:r w:rsidRPr="000F1DB3">
          <w:rPr>
            <w:rFonts w:ascii="宋体" w:eastAsia="宋体" w:hAnsi="宋体"/>
            <w:rPrChange w:id="1234" w:author="Liu xg" w:date="2021-06-15T13:42:00Z">
              <w:rPr/>
            </w:rPrChange>
          </w:rPr>
          <w:fldChar w:fldCharType="begin"/>
        </w:r>
        <w:r w:rsidRPr="000F1DB3">
          <w:rPr>
            <w:rFonts w:ascii="宋体" w:eastAsia="宋体" w:hAnsi="宋体"/>
            <w:rPrChange w:id="1235" w:author="Liu xg" w:date="2021-06-15T13:42:00Z">
              <w:rPr/>
            </w:rPrChange>
          </w:rPr>
          <w:instrText xml:space="preserve"> </w:instrText>
        </w:r>
        <w:r w:rsidRPr="000F1DB3">
          <w:rPr>
            <w:rFonts w:ascii="宋体" w:eastAsia="宋体" w:hAnsi="宋体" w:hint="eastAsia"/>
            <w:rPrChange w:id="1236" w:author="Liu xg" w:date="2021-06-15T13:42:00Z">
              <w:rPr>
                <w:rFonts w:hint="eastAsia"/>
              </w:rPr>
            </w:rPrChange>
          </w:rPr>
          <w:instrText xml:space="preserve">SEQ </w:instrText>
        </w:r>
        <w:r w:rsidRPr="000F1DB3">
          <w:rPr>
            <w:rFonts w:ascii="宋体" w:eastAsia="宋体" w:hAnsi="宋体" w:hint="eastAsia"/>
            <w:rPrChange w:id="1237" w:author="Liu xg" w:date="2021-06-15T13:42:00Z">
              <w:rPr>
                <w:rFonts w:hint="eastAsia"/>
              </w:rPr>
            </w:rPrChange>
          </w:rPr>
          <w:instrText>图</w:instrText>
        </w:r>
        <w:r w:rsidRPr="000F1DB3">
          <w:rPr>
            <w:rFonts w:ascii="宋体" w:eastAsia="宋体" w:hAnsi="宋体" w:hint="eastAsia"/>
            <w:rPrChange w:id="1238" w:author="Liu xg" w:date="2021-06-15T13:42:00Z">
              <w:rPr>
                <w:rFonts w:hint="eastAsia"/>
              </w:rPr>
            </w:rPrChange>
          </w:rPr>
          <w:instrText xml:space="preserve"> \* ARABIC</w:instrText>
        </w:r>
        <w:r w:rsidRPr="000F1DB3">
          <w:rPr>
            <w:rFonts w:ascii="宋体" w:eastAsia="宋体" w:hAnsi="宋体"/>
            <w:rPrChange w:id="1239" w:author="Liu xg" w:date="2021-06-15T13:42:00Z">
              <w:rPr/>
            </w:rPrChange>
          </w:rPr>
          <w:instrText xml:space="preserve"> </w:instrText>
        </w:r>
      </w:ins>
      <w:r w:rsidRPr="000F1DB3">
        <w:rPr>
          <w:rFonts w:ascii="宋体" w:eastAsia="宋体" w:hAnsi="宋体"/>
          <w:rPrChange w:id="1240" w:author="Liu xg" w:date="2021-06-15T13:42:00Z">
            <w:rPr/>
          </w:rPrChange>
        </w:rPr>
        <w:fldChar w:fldCharType="separate"/>
      </w:r>
      <w:ins w:id="1241" w:author="Liu xg" w:date="2021-06-15T13:42:00Z">
        <w:r w:rsidRPr="000F1DB3">
          <w:rPr>
            <w:rFonts w:ascii="宋体" w:eastAsia="宋体" w:hAnsi="宋体"/>
            <w:rPrChange w:id="1242" w:author="Liu xg" w:date="2021-06-15T13:42:00Z">
              <w:rPr>
                <w:noProof/>
              </w:rPr>
            </w:rPrChange>
          </w:rPr>
          <w:t>6</w:t>
        </w:r>
        <w:r w:rsidRPr="000F1DB3">
          <w:rPr>
            <w:rFonts w:ascii="宋体" w:eastAsia="宋体" w:hAnsi="宋体"/>
            <w:rPrChange w:id="1243" w:author="Liu xg" w:date="2021-06-15T13:42:00Z">
              <w:rPr/>
            </w:rPrChange>
          </w:rPr>
          <w:fldChar w:fldCharType="end"/>
        </w:r>
        <w:r>
          <w:rPr>
            <w:rFonts w:ascii="宋体" w:eastAsia="宋体" w:hAnsi="宋体" w:hint="eastAsia"/>
          </w:rPr>
          <w:t>.</w:t>
        </w:r>
        <w:r w:rsidRPr="000F1DB3">
          <w:rPr>
            <w:rFonts w:ascii="宋体" w:eastAsia="宋体" w:hAnsi="宋体" w:hint="eastAsia"/>
            <w:rPrChange w:id="1244" w:author="Liu xg" w:date="2021-06-15T13:42:00Z">
              <w:rPr>
                <w:rFonts w:hint="eastAsia"/>
              </w:rPr>
            </w:rPrChange>
          </w:rPr>
          <w:t>不同位置对异质性团体的收益影响</w:t>
        </w:r>
      </w:ins>
    </w:p>
    <w:p w14:paraId="2E8562B2" w14:textId="77777777" w:rsidR="003C2FDB" w:rsidRPr="003C2FDB" w:rsidRDefault="003C2FDB" w:rsidP="003C2FDB">
      <w:pPr>
        <w:rPr>
          <w:ins w:id="1245" w:author="Liu xg" w:date="2021-06-12T20:54:00Z"/>
          <w:rFonts w:hint="eastAsia"/>
          <w:rPrChange w:id="1246" w:author="Liu xg" w:date="2021-06-16T10:47:00Z">
            <w:rPr>
              <w:ins w:id="1247" w:author="Liu xg" w:date="2021-06-12T20:54:00Z"/>
            </w:rPr>
          </w:rPrChange>
        </w:rPr>
        <w:pPrChange w:id="1248" w:author="Liu xg" w:date="2021-06-16T10:47:00Z">
          <w:pPr>
            <w:jc w:val="center"/>
          </w:pPr>
        </w:pPrChange>
      </w:pPr>
    </w:p>
    <w:p w14:paraId="5930BD3A" w14:textId="46F91F68" w:rsidR="00613A3F" w:rsidRPr="0018183C" w:rsidRDefault="00613A3F" w:rsidP="00613A3F">
      <w:pPr>
        <w:pStyle w:val="3"/>
        <w:rPr>
          <w:ins w:id="1249" w:author="Liu xg" w:date="2021-06-12T20:55:00Z"/>
          <w:rFonts w:ascii="Times New Roman" w:eastAsia="宋体" w:hAnsi="Times New Roman"/>
        </w:rPr>
      </w:pPr>
      <w:ins w:id="1250" w:author="Liu xg" w:date="2021-06-12T20:55:00Z">
        <w:r w:rsidRPr="0018183C">
          <w:rPr>
            <w:rFonts w:ascii="Times New Roman" w:eastAsia="宋体" w:hAnsi="Times New Roman"/>
          </w:rPr>
          <w:t>4.</w:t>
        </w:r>
        <w:r>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阶段</w:t>
        </w:r>
      </w:ins>
      <w:ins w:id="1251" w:author="Liu xg" w:date="2021-06-12T21:00:00Z">
        <w:r w:rsidR="00D97F75">
          <w:rPr>
            <w:rFonts w:ascii="Times New Roman" w:eastAsia="宋体" w:hAnsi="Times New Roman" w:hint="eastAsia"/>
          </w:rPr>
          <w:t>累积</w:t>
        </w:r>
      </w:ins>
      <w:ins w:id="1252" w:author="Liu xg" w:date="2021-06-12T20:55:00Z">
        <w:r>
          <w:rPr>
            <w:rFonts w:ascii="Times New Roman" w:eastAsia="宋体" w:hAnsi="Times New Roman" w:hint="eastAsia"/>
          </w:rPr>
          <w:t>奖励</w:t>
        </w:r>
      </w:ins>
    </w:p>
    <w:p w14:paraId="78AAB33C" w14:textId="3AD8D552" w:rsidR="00B45255" w:rsidRPr="00B45255" w:rsidRDefault="008D4A83" w:rsidP="008D4A83">
      <w:pPr>
        <w:rPr>
          <w:ins w:id="1253" w:author="Liu xg" w:date="2021-06-15T14:07:00Z"/>
          <w:rFonts w:ascii="宋体" w:hAnsi="宋体" w:hint="eastAsia"/>
          <w:iCs w:val="0"/>
          <w:rPrChange w:id="1254" w:author="Liu xg" w:date="2021-06-15T14:07:00Z">
            <w:rPr>
              <w:ins w:id="1255" w:author="Liu xg" w:date="2021-06-15T14:07:00Z"/>
              <w:iCs w:val="0"/>
            </w:rPr>
          </w:rPrChange>
        </w:rPr>
      </w:pPr>
      <w:ins w:id="1256" w:author="Liu xg" w:date="2021-06-12T20:56:00Z">
        <w:r>
          <w:rPr>
            <w:rFonts w:hint="eastAsia"/>
          </w:rPr>
          <w:t>本文多智能体的差异性</w:t>
        </w:r>
      </w:ins>
      <w:ins w:id="1257" w:author="Liu xg" w:date="2021-06-12T20:57:00Z">
        <w:r>
          <w:rPr>
            <w:rFonts w:hint="eastAsia"/>
          </w:rPr>
          <w:t>的研究主要针对个体的目标收益，</w:t>
        </w:r>
      </w:ins>
      <w:ins w:id="1258" w:author="Liu xg" w:date="2021-06-12T20:58:00Z">
        <w:r>
          <w:rPr>
            <w:rFonts w:hint="eastAsia"/>
          </w:rPr>
          <w:t>目标收益</w:t>
        </w:r>
      </w:ins>
      <m:oMath>
        <m:acc>
          <m:accPr>
            <m:ctrlPr>
              <w:ins w:id="1259" w:author="Liu xg" w:date="2021-06-12T20:58:00Z">
                <w:rPr>
                  <w:rFonts w:ascii="Cambria Math" w:hAnsi="Cambria Math"/>
                  <w:i/>
                </w:rPr>
              </w:ins>
            </m:ctrlPr>
          </m:accPr>
          <m:e>
            <m:r>
              <w:ins w:id="1260" w:author="Liu xg" w:date="2021-06-12T20:58:00Z">
                <w:rPr>
                  <w:rFonts w:ascii="Cambria Math" w:hAnsi="Cambria Math"/>
                </w:rPr>
                <m:t>R</m:t>
              </w:ins>
            </m:r>
          </m:e>
        </m:acc>
      </m:oMath>
      <w:ins w:id="1261" w:author="Liu xg" w:date="2021-06-12T20:58:00Z">
        <w:r>
          <w:rPr>
            <w:rFonts w:hint="eastAsia"/>
          </w:rPr>
          <w:t>是一个固定值，每个智</w:t>
        </w:r>
        <w:r>
          <w:rPr>
            <w:rFonts w:hint="eastAsia"/>
          </w:rPr>
          <w:lastRenderedPageBreak/>
          <w:t>能体都有一个目标收益，它反映的是智能体的满足度。当目标收益较大时，智能</w:t>
        </w:r>
        <w:proofErr w:type="gramStart"/>
        <w:r>
          <w:rPr>
            <w:rFonts w:hint="eastAsia"/>
          </w:rPr>
          <w:t>体需要</w:t>
        </w:r>
        <w:proofErr w:type="gramEnd"/>
        <w:r>
          <w:rPr>
            <w:rFonts w:hint="eastAsia"/>
          </w:rPr>
          <w:t>获得较多的累加收益才能满足。阶段</w:t>
        </w:r>
      </w:ins>
      <w:ins w:id="1262" w:author="Liu xg" w:date="2021-06-12T21:00:00Z">
        <w:r w:rsidR="00D97F75">
          <w:rPr>
            <w:rFonts w:hint="eastAsia"/>
          </w:rPr>
          <w:t>累积</w:t>
        </w:r>
      </w:ins>
      <w:ins w:id="1263" w:author="Liu xg" w:date="2021-06-12T20:58:00Z">
        <w:r>
          <w:rPr>
            <w:rFonts w:hint="eastAsia"/>
          </w:rPr>
          <w:t>收益</w:t>
        </w:r>
      </w:ins>
      <m:oMath>
        <m:acc>
          <m:accPr>
            <m:chr m:val="̃"/>
            <m:ctrlPr>
              <w:ins w:id="1264" w:author="Liu xg" w:date="2021-06-12T20:58:00Z">
                <w:rPr>
                  <w:rFonts w:ascii="Cambria Math" w:hAnsi="Cambria Math"/>
                  <w:i/>
                </w:rPr>
              </w:ins>
            </m:ctrlPr>
          </m:accPr>
          <m:e>
            <m:r>
              <w:ins w:id="1265" w:author="Liu xg" w:date="2021-06-12T20:58:00Z">
                <w:rPr>
                  <w:rFonts w:ascii="Cambria Math" w:hAnsi="Cambria Math"/>
                </w:rPr>
                <m:t>R</m:t>
              </w:ins>
            </m:r>
          </m:e>
        </m:acc>
      </m:oMath>
      <w:ins w:id="1266" w:author="Liu xg" w:date="2021-06-12T20:58:00Z">
        <w:r>
          <w:rPr>
            <w:rFonts w:hint="eastAsia"/>
          </w:rPr>
          <w:t>是智能体在一段时间内的</w:t>
        </w:r>
      </w:ins>
      <w:ins w:id="1267" w:author="Liu xg" w:date="2021-06-12T21:00:00Z">
        <w:r w:rsidR="00D97F75">
          <w:rPr>
            <w:rFonts w:hint="eastAsia"/>
          </w:rPr>
          <w:t>累积</w:t>
        </w:r>
      </w:ins>
      <w:ins w:id="1268" w:author="Liu xg" w:date="2021-06-12T20:58:00Z">
        <w:r>
          <w:rPr>
            <w:rFonts w:hint="eastAsia"/>
          </w:rPr>
          <w:t>奖励值。</w:t>
        </w:r>
      </w:ins>
      <w:ins w:id="1269" w:author="Liu xg" w:date="2021-06-15T14:07:00Z">
        <w:r w:rsidR="00B45255">
          <w:rPr>
            <w:rFonts w:hint="eastAsia"/>
          </w:rPr>
          <w:t>我们将</w:t>
        </w:r>
        <w:r w:rsidR="00B45255" w:rsidRPr="009C37BF">
          <w:rPr>
            <w:rFonts w:cs="Times New Roman"/>
          </w:rPr>
          <w:t>Heterogeneous</w:t>
        </w:r>
        <w:r w:rsidR="00B45255" w:rsidRPr="009C37BF">
          <w:rPr>
            <w:rFonts w:ascii="宋体" w:hAnsi="宋体" w:hint="eastAsia"/>
          </w:rPr>
          <w:t>团体</w:t>
        </w:r>
        <w:r w:rsidR="00B45255">
          <w:rPr>
            <w:rFonts w:ascii="宋体" w:hAnsi="宋体" w:hint="eastAsia"/>
          </w:rPr>
          <w:t>中目标收益低</w:t>
        </w:r>
        <w:bookmarkStart w:id="1270" w:name="_Hlk74658389"/>
      </w:ins>
      <m:oMath>
        <m:sSup>
          <m:sSupPr>
            <m:ctrlPr>
              <w:ins w:id="1271" w:author="Liu xg" w:date="2021-06-15T14:07:00Z">
                <w:rPr>
                  <w:rFonts w:ascii="Cambria Math" w:hAnsi="Cambria Math"/>
                  <w:i/>
                </w:rPr>
              </w:ins>
            </m:ctrlPr>
          </m:sSupPr>
          <m:e>
            <m:acc>
              <m:accPr>
                <m:ctrlPr>
                  <w:ins w:id="1272" w:author="Liu xg" w:date="2021-06-15T14:07:00Z">
                    <w:rPr>
                      <w:rFonts w:ascii="Cambria Math" w:hAnsi="Cambria Math"/>
                      <w:i/>
                    </w:rPr>
                  </w:ins>
                </m:ctrlPr>
              </m:accPr>
              <m:e>
                <m:r>
                  <w:ins w:id="1273" w:author="Liu xg" w:date="2021-06-15T14:07:00Z">
                    <w:rPr>
                      <w:rFonts w:ascii="Cambria Math" w:hAnsi="Cambria Math"/>
                    </w:rPr>
                    <m:t>R</m:t>
                  </w:ins>
                </m:r>
              </m:e>
            </m:acc>
          </m:e>
          <m:sup>
            <m:r>
              <w:ins w:id="1274" w:author="Liu xg" w:date="2021-06-15T14:07:00Z">
                <w:rPr>
                  <w:rFonts w:ascii="Cambria Math" w:hAnsi="Cambria Math"/>
                </w:rPr>
                <m:t>i</m:t>
              </w:ins>
            </m:r>
          </m:sup>
        </m:sSup>
        <m:r>
          <w:ins w:id="1275" w:author="Liu xg" w:date="2021-06-15T14:07:00Z">
            <w:rPr>
              <w:rFonts w:ascii="Cambria Math" w:hAnsi="Cambria Math"/>
            </w:rPr>
            <m:t>=10</m:t>
          </w:ins>
        </m:r>
      </m:oMath>
      <w:bookmarkEnd w:id="1270"/>
      <w:ins w:id="1276" w:author="Liu xg" w:date="2021-06-15T14:07:00Z">
        <w:r w:rsidR="00B45255">
          <w:rPr>
            <w:rFonts w:ascii="宋体" w:hAnsi="宋体" w:hint="eastAsia"/>
          </w:rPr>
          <w:t>的个体放置在垃圾区域，目标收益高的个体</w:t>
        </w:r>
      </w:ins>
      <m:oMath>
        <m:sSup>
          <m:sSupPr>
            <m:ctrlPr>
              <w:ins w:id="1277" w:author="Liu xg" w:date="2021-06-15T14:07:00Z">
                <w:rPr>
                  <w:rFonts w:ascii="Cambria Math" w:hAnsi="Cambria Math"/>
                  <w:i/>
                </w:rPr>
              </w:ins>
            </m:ctrlPr>
          </m:sSupPr>
          <m:e>
            <m:acc>
              <m:accPr>
                <m:ctrlPr>
                  <w:ins w:id="1278" w:author="Liu xg" w:date="2021-06-15T14:07:00Z">
                    <w:rPr>
                      <w:rFonts w:ascii="Cambria Math" w:hAnsi="Cambria Math"/>
                      <w:i/>
                    </w:rPr>
                  </w:ins>
                </m:ctrlPr>
              </m:accPr>
              <m:e>
                <m:r>
                  <w:ins w:id="1279" w:author="Liu xg" w:date="2021-06-15T14:07:00Z">
                    <w:rPr>
                      <w:rFonts w:ascii="Cambria Math" w:hAnsi="Cambria Math"/>
                    </w:rPr>
                    <m:t>R</m:t>
                  </w:ins>
                </m:r>
              </m:e>
            </m:acc>
          </m:e>
          <m:sup>
            <m:r>
              <w:ins w:id="1280" w:author="Liu xg" w:date="2021-06-15T14:07:00Z">
                <w:rPr>
                  <w:rFonts w:ascii="Cambria Math" w:hAnsi="Cambria Math"/>
                </w:rPr>
                <m:t>i</m:t>
              </w:ins>
            </m:r>
          </m:sup>
        </m:sSup>
        <m:r>
          <w:ins w:id="1281" w:author="Liu xg" w:date="2021-06-15T14:07:00Z">
            <w:rPr>
              <w:rFonts w:ascii="Cambria Math" w:hAnsi="Cambria Math"/>
            </w:rPr>
            <m:t>=80</m:t>
          </w:ins>
        </m:r>
      </m:oMath>
      <w:ins w:id="1282" w:author="Liu xg" w:date="2021-06-15T14:07:00Z">
        <w:r w:rsidR="00B45255" w:rsidRPr="005655B9">
          <w:rPr>
            <w:rFonts w:ascii="宋体" w:hAnsi="宋体" w:hint="eastAsia"/>
          </w:rPr>
          <w:t>放</w:t>
        </w:r>
        <w:r w:rsidR="00B45255">
          <w:rPr>
            <w:rFonts w:ascii="宋体" w:hAnsi="宋体" w:hint="eastAsia"/>
          </w:rPr>
          <w:t>置在苹果区域，改变他们的阶段收益长度</w:t>
        </w:r>
      </w:ins>
      <m:oMath>
        <m:r>
          <w:ins w:id="1283" w:author="Liu xg" w:date="2021-06-15T14:07:00Z">
            <w:rPr>
              <w:rFonts w:ascii="Cambria Math" w:hAnsi="Cambria Math"/>
            </w:rPr>
            <m:t>τ</m:t>
          </w:ins>
        </m:r>
      </m:oMath>
      <w:ins w:id="1284" w:author="Liu xg" w:date="2021-06-15T14:07:00Z">
        <w:r w:rsidR="00B45255">
          <w:rPr>
            <w:rFonts w:ascii="宋体" w:hAnsi="宋体" w:hint="eastAsia"/>
          </w:rPr>
          <w:t>，观察他们在不同</w:t>
        </w:r>
      </w:ins>
      <m:oMath>
        <m:r>
          <w:ins w:id="1285" w:author="Liu xg" w:date="2021-06-15T14:07:00Z">
            <w:rPr>
              <w:rFonts w:ascii="Cambria Math" w:hAnsi="Cambria Math"/>
            </w:rPr>
            <m:t>τ</m:t>
          </w:ins>
        </m:r>
      </m:oMath>
      <w:ins w:id="1286" w:author="Liu xg" w:date="2021-06-15T14:07:00Z">
        <w:r w:rsidR="00B45255">
          <w:rPr>
            <w:rFonts w:ascii="宋体" w:hAnsi="宋体" w:hint="eastAsia"/>
          </w:rPr>
          <w:t>下的集体收益。</w:t>
        </w:r>
      </w:ins>
    </w:p>
    <w:p w14:paraId="2534E614" w14:textId="109488EE" w:rsidR="00D97F75" w:rsidRPr="00B45255" w:rsidRDefault="00B45255" w:rsidP="008D4A83">
      <w:pPr>
        <w:rPr>
          <w:ins w:id="1287" w:author="Liu xg" w:date="2021-06-15T13:54:00Z"/>
          <w:rFonts w:hint="eastAsia"/>
          <w:i/>
          <w:iCs w:val="0"/>
          <w:rPrChange w:id="1288" w:author="Liu xg" w:date="2021-06-15T14:05:00Z">
            <w:rPr>
              <w:ins w:id="1289" w:author="Liu xg" w:date="2021-06-15T13:54:00Z"/>
            </w:rPr>
          </w:rPrChange>
        </w:rPr>
      </w:pPr>
      <w:ins w:id="1290" w:author="Liu xg" w:date="2021-06-15T14:07:00Z">
        <w:r>
          <w:rPr>
            <w:rFonts w:hint="eastAsia"/>
          </w:rPr>
          <w:t>通过实验证明了</w:t>
        </w:r>
      </w:ins>
      <w:ins w:id="1291" w:author="Liu xg" w:date="2021-06-12T21:00:00Z">
        <w:r w:rsidR="00D97F75">
          <w:rPr>
            <w:rFonts w:hint="eastAsia"/>
          </w:rPr>
          <w:t>阶段累积</w:t>
        </w:r>
      </w:ins>
      <w:ins w:id="1292" w:author="Liu xg" w:date="2021-06-12T21:01:00Z">
        <w:r w:rsidR="00D97F75">
          <w:rPr>
            <w:rFonts w:hint="eastAsia"/>
          </w:rPr>
          <w:t>收益决定了智能体达到自身目标的程度，如果</w:t>
        </w:r>
      </w:ins>
      <w:ins w:id="1293" w:author="Liu xg" w:date="2021-06-12T21:02:00Z">
        <w:r w:rsidR="00D97F75">
          <w:rPr>
            <w:rFonts w:hint="eastAsia"/>
          </w:rPr>
          <w:t>累计收益较长，即</w:t>
        </w:r>
      </w:ins>
      <w:ins w:id="1294" w:author="Liu xg" w:date="2021-06-12T21:01:00Z">
        <w:r w:rsidR="00D97F75">
          <w:rPr>
            <w:rFonts w:hint="eastAsia"/>
          </w:rPr>
          <w:t>智能体</w:t>
        </w:r>
        <w:proofErr w:type="gramStart"/>
        <w:r w:rsidR="00D97F75">
          <w:rPr>
            <w:rFonts w:hint="eastAsia"/>
          </w:rPr>
          <w:t>过</w:t>
        </w:r>
      </w:ins>
      <w:ins w:id="1295" w:author="Liu xg" w:date="2021-06-12T21:02:00Z">
        <w:r w:rsidR="00D97F75">
          <w:rPr>
            <w:rFonts w:hint="eastAsia"/>
          </w:rPr>
          <w:t>多</w:t>
        </w:r>
      </w:ins>
      <w:ins w:id="1296" w:author="Liu xg" w:date="2021-06-12T21:01:00Z">
        <w:r w:rsidR="00D97F75">
          <w:rPr>
            <w:rFonts w:hint="eastAsia"/>
          </w:rPr>
          <w:t>得</w:t>
        </w:r>
        <w:proofErr w:type="gramEnd"/>
        <w:r w:rsidR="00D97F75">
          <w:rPr>
            <w:rFonts w:hint="eastAsia"/>
          </w:rPr>
          <w:t>关注</w:t>
        </w:r>
      </w:ins>
      <w:ins w:id="1297" w:author="Liu xg" w:date="2021-06-12T21:02:00Z">
        <w:r w:rsidR="00D97F75">
          <w:rPr>
            <w:rFonts w:hint="eastAsia"/>
          </w:rPr>
          <w:t>以前获得的收益就会导致其</w:t>
        </w:r>
        <w:r w:rsidR="00D97F75">
          <w:rPr>
            <w:rFonts w:hint="eastAsia"/>
          </w:rPr>
          <w:t>Exploration</w:t>
        </w:r>
        <w:r w:rsidR="00D97F75">
          <w:rPr>
            <w:rFonts w:hint="eastAsia"/>
          </w:rPr>
          <w:t>的能力下降</w:t>
        </w:r>
      </w:ins>
      <w:ins w:id="1298" w:author="Liu xg" w:date="2021-06-12T21:04:00Z">
        <w:r w:rsidR="00D97F75">
          <w:rPr>
            <w:rFonts w:hint="eastAsia"/>
          </w:rPr>
          <w:t>。</w:t>
        </w:r>
      </w:ins>
    </w:p>
    <w:p w14:paraId="3C05426B" w14:textId="76BAA849" w:rsidR="0040105C" w:rsidRDefault="0040105C" w:rsidP="0040105C">
      <w:pPr>
        <w:jc w:val="center"/>
        <w:rPr>
          <w:ins w:id="1299" w:author="Liu xg" w:date="2021-06-15T13:54:00Z"/>
          <w:rFonts w:hint="eastAsia"/>
        </w:rPr>
        <w:pPrChange w:id="1300" w:author="Liu xg" w:date="2021-06-15T13:55:00Z">
          <w:pPr/>
        </w:pPrChange>
      </w:pPr>
      <w:ins w:id="1301" w:author="Liu xg" w:date="2021-06-15T13:55:00Z">
        <w:r>
          <w:rPr>
            <w:rFonts w:hint="eastAsia"/>
          </w:rPr>
          <w:t>表</w:t>
        </w:r>
        <w:r>
          <w:rPr>
            <w:rFonts w:hint="eastAsia"/>
          </w:rPr>
          <w:t xml:space="preserve"> </w:t>
        </w:r>
        <w:r>
          <w:t>7</w:t>
        </w:r>
      </w:ins>
      <w:ins w:id="1302" w:author="Liu xg" w:date="2021-06-15T13:58:00Z">
        <w:r>
          <w:rPr>
            <w:rFonts w:hint="eastAsia"/>
          </w:rPr>
          <w:t>不同阶段累计长度对收益的影响</w:t>
        </w:r>
      </w:ins>
    </w:p>
    <w:tbl>
      <w:tblPr>
        <w:tblStyle w:val="a3"/>
        <w:tblW w:w="8141" w:type="dxa"/>
        <w:jc w:val="center"/>
        <w:tblLayout w:type="fixed"/>
        <w:tblLook w:val="04A0" w:firstRow="1" w:lastRow="0" w:firstColumn="1" w:lastColumn="0" w:noHBand="0" w:noVBand="1"/>
        <w:tblPrChange w:id="1303" w:author="Liu xg" w:date="2021-06-16T09:55:00Z">
          <w:tblPr>
            <w:tblStyle w:val="a3"/>
            <w:tblW w:w="7172" w:type="dxa"/>
            <w:jc w:val="center"/>
            <w:tblLayout w:type="fixed"/>
            <w:tblLook w:val="04A0" w:firstRow="1" w:lastRow="0" w:firstColumn="1" w:lastColumn="0" w:noHBand="0" w:noVBand="1"/>
          </w:tblPr>
        </w:tblPrChange>
      </w:tblPr>
      <w:tblGrid>
        <w:gridCol w:w="1465"/>
        <w:gridCol w:w="1032"/>
        <w:gridCol w:w="607"/>
        <w:gridCol w:w="1236"/>
        <w:gridCol w:w="591"/>
        <w:gridCol w:w="1073"/>
        <w:gridCol w:w="2137"/>
        <w:tblGridChange w:id="1304">
          <w:tblGrid>
            <w:gridCol w:w="1561"/>
            <w:gridCol w:w="1032"/>
            <w:gridCol w:w="607"/>
            <w:gridCol w:w="1236"/>
            <w:gridCol w:w="599"/>
            <w:gridCol w:w="2137"/>
            <w:gridCol w:w="2137"/>
          </w:tblGrid>
        </w:tblGridChange>
      </w:tblGrid>
      <w:tr w:rsidR="00237657" w14:paraId="4A7BE3CF" w14:textId="77777777" w:rsidTr="00C2485E">
        <w:trPr>
          <w:trHeight w:val="353"/>
          <w:jc w:val="center"/>
          <w:ins w:id="1305" w:author="Liu xg" w:date="2021-06-15T13:58:00Z"/>
          <w:trPrChange w:id="1306" w:author="Liu xg" w:date="2021-06-16T09:55:00Z">
            <w:trPr>
              <w:trHeight w:val="353"/>
              <w:jc w:val="center"/>
            </w:trPr>
          </w:trPrChange>
        </w:trPr>
        <w:tc>
          <w:tcPr>
            <w:tcW w:w="1465" w:type="dxa"/>
            <w:tcBorders>
              <w:top w:val="single" w:sz="8" w:space="0" w:color="auto"/>
              <w:left w:val="nil"/>
              <w:bottom w:val="single" w:sz="8" w:space="0" w:color="auto"/>
              <w:right w:val="nil"/>
            </w:tcBorders>
            <w:vAlign w:val="center"/>
            <w:tcPrChange w:id="1307" w:author="Liu xg" w:date="2021-06-16T09:55:00Z">
              <w:tcPr>
                <w:tcW w:w="1561" w:type="dxa"/>
                <w:tcBorders>
                  <w:top w:val="single" w:sz="4" w:space="0" w:color="auto"/>
                  <w:left w:val="nil"/>
                  <w:bottom w:val="single" w:sz="4" w:space="0" w:color="auto"/>
                  <w:right w:val="nil"/>
                </w:tcBorders>
                <w:vAlign w:val="center"/>
              </w:tcPr>
            </w:tcPrChange>
          </w:tcPr>
          <w:p w14:paraId="31A00A13" w14:textId="77777777" w:rsidR="00237657" w:rsidRDefault="00237657" w:rsidP="005655B9">
            <w:pPr>
              <w:jc w:val="center"/>
              <w:rPr>
                <w:ins w:id="1308" w:author="Liu xg" w:date="2021-06-15T13:58:00Z"/>
                <w:rFonts w:cs="Times New Roman"/>
              </w:rPr>
            </w:pPr>
          </w:p>
        </w:tc>
        <w:tc>
          <w:tcPr>
            <w:tcW w:w="1032" w:type="dxa"/>
            <w:tcBorders>
              <w:top w:val="single" w:sz="8" w:space="0" w:color="auto"/>
              <w:left w:val="nil"/>
              <w:bottom w:val="single" w:sz="8" w:space="0" w:color="auto"/>
              <w:right w:val="nil"/>
            </w:tcBorders>
            <w:vAlign w:val="center"/>
            <w:tcPrChange w:id="1309" w:author="Liu xg" w:date="2021-06-16T09:55:00Z">
              <w:tcPr>
                <w:tcW w:w="1032" w:type="dxa"/>
                <w:tcBorders>
                  <w:top w:val="single" w:sz="4" w:space="0" w:color="auto"/>
                  <w:left w:val="nil"/>
                  <w:bottom w:val="single" w:sz="4" w:space="0" w:color="auto"/>
                  <w:right w:val="nil"/>
                </w:tcBorders>
                <w:vAlign w:val="center"/>
              </w:tcPr>
            </w:tcPrChange>
          </w:tcPr>
          <w:p w14:paraId="63AF532B" w14:textId="77777777" w:rsidR="00237657" w:rsidRPr="00E6710D" w:rsidRDefault="00237657" w:rsidP="005655B9">
            <w:pPr>
              <w:jc w:val="center"/>
              <w:rPr>
                <w:ins w:id="1310" w:author="Liu xg" w:date="2021-06-15T13:58:00Z"/>
                <w:i/>
              </w:rPr>
            </w:pPr>
            <m:oMathPara>
              <m:oMath>
                <m:r>
                  <w:ins w:id="1311" w:author="Liu xg" w:date="2021-06-15T13:58:00Z">
                    <w:rPr>
                      <w:rFonts w:ascii="Cambria Math" w:hAnsi="Cambria Math"/>
                    </w:rPr>
                    <m:t>A</m:t>
                  </w:ins>
                </m:r>
                <m:r>
                  <w:ins w:id="1312" w:author="Liu xg" w:date="2021-06-15T13:58:00Z">
                    <w:rPr>
                      <w:rFonts w:ascii="Cambria Math" w:hAnsi="Cambria Math" w:hint="eastAsia"/>
                    </w:rPr>
                    <m:t>gen</m:t>
                  </w:ins>
                </m:r>
                <m:sSub>
                  <m:sSubPr>
                    <m:ctrlPr>
                      <w:ins w:id="1313" w:author="Liu xg" w:date="2021-06-15T13:58:00Z">
                        <w:rPr>
                          <w:rFonts w:ascii="Cambria Math" w:hAnsi="Cambria Math"/>
                          <w:i/>
                        </w:rPr>
                      </w:ins>
                    </m:ctrlPr>
                  </m:sSubPr>
                  <m:e>
                    <m:r>
                      <w:ins w:id="1314" w:author="Liu xg" w:date="2021-06-15T13:58:00Z">
                        <w:rPr>
                          <w:rFonts w:ascii="Cambria Math" w:hAnsi="Cambria Math" w:hint="eastAsia"/>
                        </w:rPr>
                        <m:t>t</m:t>
                      </w:ins>
                    </m:r>
                    <m:ctrlPr>
                      <w:ins w:id="1315" w:author="Liu xg" w:date="2021-06-15T13:58:00Z">
                        <w:rPr>
                          <w:rFonts w:ascii="Cambria Math" w:hAnsi="Cambria Math" w:hint="eastAsia"/>
                          <w:i/>
                        </w:rPr>
                      </w:ins>
                    </m:ctrlPr>
                  </m:e>
                  <m:sub>
                    <m:r>
                      <w:ins w:id="1316" w:author="Liu xg" w:date="2021-06-15T13:58: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317" w:author="Liu xg" w:date="2021-06-16T09:55:00Z">
              <w:tcPr>
                <w:tcW w:w="607" w:type="dxa"/>
                <w:tcBorders>
                  <w:top w:val="single" w:sz="4" w:space="0" w:color="auto"/>
                  <w:left w:val="nil"/>
                  <w:bottom w:val="single" w:sz="4" w:space="0" w:color="auto"/>
                  <w:right w:val="nil"/>
                </w:tcBorders>
                <w:vAlign w:val="center"/>
              </w:tcPr>
            </w:tcPrChange>
          </w:tcPr>
          <w:p w14:paraId="58167169" w14:textId="77777777" w:rsidR="00237657" w:rsidRPr="000C4767" w:rsidRDefault="00237657" w:rsidP="005655B9">
            <w:pPr>
              <w:jc w:val="center"/>
              <w:rPr>
                <w:ins w:id="1318" w:author="Liu xg" w:date="2021-06-15T13:58:00Z"/>
                <w:b/>
                <w:bCs/>
                <w:i/>
              </w:rPr>
            </w:pPr>
            <m:oMathPara>
              <m:oMath>
                <m:sSup>
                  <m:sSupPr>
                    <m:ctrlPr>
                      <w:ins w:id="1319" w:author="Liu xg" w:date="2021-06-15T13:58:00Z">
                        <w:rPr>
                          <w:rFonts w:ascii="Cambria Math" w:hAnsi="Cambria Math"/>
                          <w:b/>
                          <w:bCs/>
                          <w:i/>
                        </w:rPr>
                      </w:ins>
                    </m:ctrlPr>
                  </m:sSupPr>
                  <m:e>
                    <m:acc>
                      <m:accPr>
                        <m:ctrlPr>
                          <w:ins w:id="1320" w:author="Liu xg" w:date="2021-06-15T13:58:00Z">
                            <w:rPr>
                              <w:rFonts w:ascii="Cambria Math" w:hAnsi="Cambria Math"/>
                              <w:b/>
                              <w:bCs/>
                              <w:i/>
                            </w:rPr>
                          </w:ins>
                        </m:ctrlPr>
                      </m:accPr>
                      <m:e>
                        <m:r>
                          <w:ins w:id="1321" w:author="Liu xg" w:date="2021-06-15T13:58:00Z">
                            <m:rPr>
                              <m:sty m:val="bi"/>
                            </m:rPr>
                            <w:rPr>
                              <w:rFonts w:ascii="Cambria Math" w:hAnsi="Cambria Math"/>
                            </w:rPr>
                            <m:t>R</m:t>
                          </w:ins>
                        </m:r>
                      </m:e>
                    </m:acc>
                  </m:e>
                  <m:sup>
                    <m:r>
                      <w:ins w:id="1322" w:author="Liu xg" w:date="2021-06-15T13:58: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323" w:author="Liu xg" w:date="2021-06-16T09:55:00Z">
              <w:tcPr>
                <w:tcW w:w="1236" w:type="dxa"/>
                <w:tcBorders>
                  <w:top w:val="single" w:sz="4" w:space="0" w:color="auto"/>
                  <w:left w:val="nil"/>
                  <w:bottom w:val="single" w:sz="4" w:space="0" w:color="auto"/>
                  <w:right w:val="nil"/>
                </w:tcBorders>
                <w:vAlign w:val="center"/>
              </w:tcPr>
            </w:tcPrChange>
          </w:tcPr>
          <w:p w14:paraId="7009AC59" w14:textId="77777777" w:rsidR="00237657" w:rsidRPr="000C4767" w:rsidRDefault="00237657" w:rsidP="005655B9">
            <w:pPr>
              <w:jc w:val="center"/>
              <w:rPr>
                <w:ins w:id="1324" w:author="Liu xg" w:date="2021-06-15T13:58:00Z"/>
                <w:i/>
              </w:rPr>
            </w:pPr>
            <m:oMathPara>
              <m:oMath>
                <m:sSup>
                  <m:sSupPr>
                    <m:ctrlPr>
                      <w:ins w:id="1325" w:author="Liu xg" w:date="2021-06-15T13:58:00Z">
                        <w:rPr>
                          <w:rFonts w:ascii="Cambria Math" w:hAnsi="Cambria Math"/>
                          <w:i/>
                        </w:rPr>
                      </w:ins>
                    </m:ctrlPr>
                  </m:sSupPr>
                  <m:e>
                    <m:r>
                      <w:ins w:id="1326" w:author="Liu xg" w:date="2021-06-15T13:58:00Z">
                        <w:rPr>
                          <w:rFonts w:ascii="Cambria Math" w:hAnsi="Cambria Math"/>
                        </w:rPr>
                        <m:t>M</m:t>
                      </w:ins>
                    </m:r>
                  </m:e>
                  <m:sup>
                    <m:r>
                      <w:ins w:id="1327" w:author="Liu xg" w:date="2021-06-15T13:58:00Z">
                        <w:rPr>
                          <w:rFonts w:ascii="Cambria Math" w:hAnsi="Cambria Math"/>
                        </w:rPr>
                        <m:t>i</m:t>
                      </w:ins>
                    </m:r>
                  </m:sup>
                </m:sSup>
              </m:oMath>
            </m:oMathPara>
          </w:p>
        </w:tc>
        <w:tc>
          <w:tcPr>
            <w:tcW w:w="591" w:type="dxa"/>
            <w:tcBorders>
              <w:top w:val="single" w:sz="8" w:space="0" w:color="auto"/>
              <w:left w:val="nil"/>
              <w:bottom w:val="single" w:sz="8" w:space="0" w:color="auto"/>
              <w:right w:val="nil"/>
            </w:tcBorders>
            <w:vAlign w:val="center"/>
            <w:tcPrChange w:id="1328" w:author="Liu xg" w:date="2021-06-16T09:55:00Z">
              <w:tcPr>
                <w:tcW w:w="599" w:type="dxa"/>
                <w:tcBorders>
                  <w:top w:val="single" w:sz="4" w:space="0" w:color="auto"/>
                  <w:left w:val="nil"/>
                  <w:bottom w:val="single" w:sz="4" w:space="0" w:color="auto"/>
                  <w:right w:val="nil"/>
                </w:tcBorders>
                <w:vAlign w:val="center"/>
              </w:tcPr>
            </w:tcPrChange>
          </w:tcPr>
          <w:p w14:paraId="3E25BF0E" w14:textId="77777777" w:rsidR="00237657" w:rsidRPr="000C4767" w:rsidRDefault="00237657" w:rsidP="005655B9">
            <w:pPr>
              <w:jc w:val="center"/>
              <w:rPr>
                <w:ins w:id="1329" w:author="Liu xg" w:date="2021-06-15T13:58:00Z"/>
                <w:i/>
              </w:rPr>
            </w:pPr>
            <m:oMathPara>
              <m:oMath>
                <m:r>
                  <w:ins w:id="1330" w:author="Liu xg" w:date="2021-06-15T13:58:00Z">
                    <w:rPr>
                      <w:rFonts w:ascii="Cambria Math" w:hAnsi="Cambria Math"/>
                    </w:rPr>
                    <m:t>τ</m:t>
                  </w:ins>
                </m:r>
              </m:oMath>
            </m:oMathPara>
          </w:p>
        </w:tc>
        <w:tc>
          <w:tcPr>
            <w:tcW w:w="1073" w:type="dxa"/>
            <w:tcBorders>
              <w:top w:val="single" w:sz="8" w:space="0" w:color="auto"/>
              <w:left w:val="nil"/>
              <w:bottom w:val="single" w:sz="8" w:space="0" w:color="auto"/>
              <w:right w:val="nil"/>
            </w:tcBorders>
            <w:tcPrChange w:id="1331" w:author="Liu xg" w:date="2021-06-16T09:55:00Z">
              <w:tcPr>
                <w:tcW w:w="2137" w:type="dxa"/>
                <w:tcBorders>
                  <w:top w:val="single" w:sz="4" w:space="0" w:color="auto"/>
                  <w:left w:val="nil"/>
                  <w:bottom w:val="single" w:sz="4" w:space="0" w:color="auto"/>
                  <w:right w:val="nil"/>
                </w:tcBorders>
              </w:tcPr>
            </w:tcPrChange>
          </w:tcPr>
          <w:p w14:paraId="3DD69FE2" w14:textId="01F81463" w:rsidR="00237657" w:rsidRDefault="00237657" w:rsidP="005655B9">
            <w:pPr>
              <w:jc w:val="center"/>
              <w:rPr>
                <w:ins w:id="1332" w:author="Liu xg" w:date="2021-06-15T14:19:00Z"/>
                <w:rFonts w:eastAsia="黑体" w:cs="Times New Roman"/>
              </w:rPr>
            </w:pPr>
            <w:ins w:id="1333" w:author="Liu xg" w:date="2021-06-15T14:19:00Z">
              <w:r>
                <w:rPr>
                  <w:rFonts w:eastAsia="黑体" w:cs="Times New Roman" w:hint="eastAsia"/>
                </w:rPr>
                <w:t>E</w:t>
              </w:r>
              <w:r>
                <w:rPr>
                  <w:rFonts w:eastAsia="黑体" w:cs="Times New Roman"/>
                </w:rPr>
                <w:t>pisode</w:t>
              </w:r>
            </w:ins>
          </w:p>
        </w:tc>
        <w:tc>
          <w:tcPr>
            <w:tcW w:w="2137" w:type="dxa"/>
            <w:tcBorders>
              <w:top w:val="single" w:sz="8" w:space="0" w:color="auto"/>
              <w:left w:val="nil"/>
              <w:bottom w:val="single" w:sz="8" w:space="0" w:color="auto"/>
              <w:right w:val="nil"/>
            </w:tcBorders>
            <w:vAlign w:val="center"/>
            <w:tcPrChange w:id="1334" w:author="Liu xg" w:date="2021-06-16T09:55:00Z">
              <w:tcPr>
                <w:tcW w:w="2137" w:type="dxa"/>
                <w:tcBorders>
                  <w:top w:val="single" w:sz="4" w:space="0" w:color="auto"/>
                  <w:left w:val="nil"/>
                  <w:bottom w:val="single" w:sz="4" w:space="0" w:color="auto"/>
                  <w:right w:val="nil"/>
                </w:tcBorders>
                <w:vAlign w:val="center"/>
              </w:tcPr>
            </w:tcPrChange>
          </w:tcPr>
          <w:p w14:paraId="21155573" w14:textId="7B1A5FB5" w:rsidR="00237657" w:rsidRDefault="00237657" w:rsidP="005655B9">
            <w:pPr>
              <w:jc w:val="center"/>
              <w:rPr>
                <w:ins w:id="1335" w:author="Liu xg" w:date="2021-06-15T13:58:00Z"/>
                <w:rFonts w:cs="Times New Roman"/>
              </w:rPr>
            </w:pPr>
            <m:oMathPara>
              <m:oMath>
                <m:r>
                  <w:ins w:id="1336" w:author="Liu xg" w:date="2021-06-15T13:59:00Z">
                    <w:rPr>
                      <w:rFonts w:ascii="Cambria Math" w:hAnsi="Cambria Math"/>
                    </w:rPr>
                    <m:t>C</m:t>
                  </w:ins>
                </m:r>
                <m:r>
                  <w:ins w:id="1337" w:author="Liu xg" w:date="2021-06-15T13:59:00Z">
                    <w:rPr>
                      <w:rFonts w:ascii="Cambria Math" w:hAnsi="Cambria Math" w:hint="eastAsia"/>
                    </w:rPr>
                    <m:t>ollection</m:t>
                  </w:ins>
                </m:r>
                <m:r>
                  <w:ins w:id="1338" w:author="Liu xg" w:date="2021-06-15T13:59:00Z">
                    <w:rPr>
                      <w:rFonts w:ascii="Cambria Math" w:hAnsi="Cambria Math"/>
                    </w:rPr>
                    <m:t xml:space="preserve"> Reward</m:t>
                  </w:ins>
                </m:r>
              </m:oMath>
            </m:oMathPara>
          </w:p>
        </w:tc>
      </w:tr>
      <w:tr w:rsidR="00237657" w14:paraId="3BDC147F" w14:textId="77777777" w:rsidTr="00C2485E">
        <w:tblPrEx>
          <w:tblPrExChange w:id="1339" w:author="Liu xg" w:date="2021-06-16T09:55:00Z">
            <w:tblPrEx>
              <w:tblW w:w="9309" w:type="dxa"/>
            </w:tblPrEx>
          </w:tblPrExChange>
        </w:tblPrEx>
        <w:trPr>
          <w:trHeight w:val="288"/>
          <w:jc w:val="center"/>
          <w:ins w:id="1340" w:author="Liu xg" w:date="2021-06-15T13:58:00Z"/>
          <w:trPrChange w:id="1341" w:author="Liu xg" w:date="2021-06-16T09:55:00Z">
            <w:trPr>
              <w:trHeight w:val="288"/>
              <w:jc w:val="center"/>
            </w:trPr>
          </w:trPrChange>
        </w:trPr>
        <w:tc>
          <w:tcPr>
            <w:tcW w:w="1465" w:type="dxa"/>
            <w:vMerge w:val="restart"/>
            <w:tcBorders>
              <w:top w:val="single" w:sz="8" w:space="0" w:color="auto"/>
              <w:left w:val="nil"/>
              <w:bottom w:val="single" w:sz="4" w:space="0" w:color="auto"/>
              <w:right w:val="nil"/>
            </w:tcBorders>
            <w:vAlign w:val="center"/>
            <w:tcPrChange w:id="1342" w:author="Liu xg" w:date="2021-06-16T09:55:00Z">
              <w:tcPr>
                <w:tcW w:w="1561" w:type="dxa"/>
                <w:vMerge w:val="restart"/>
                <w:tcBorders>
                  <w:top w:val="single" w:sz="4" w:space="0" w:color="auto"/>
                  <w:left w:val="nil"/>
                  <w:bottom w:val="single" w:sz="4" w:space="0" w:color="auto"/>
                  <w:right w:val="nil"/>
                </w:tcBorders>
                <w:vAlign w:val="center"/>
              </w:tcPr>
            </w:tcPrChange>
          </w:tcPr>
          <w:p w14:paraId="0DDF5D89" w14:textId="77777777" w:rsidR="00237657" w:rsidRPr="00237657" w:rsidRDefault="00237657" w:rsidP="005655B9">
            <w:pPr>
              <w:jc w:val="center"/>
              <w:rPr>
                <w:ins w:id="1343" w:author="Liu xg" w:date="2021-06-15T13:58:00Z"/>
                <w:rFonts w:cs="Times New Roman"/>
                <w:sz w:val="20"/>
                <w:szCs w:val="20"/>
                <w:rPrChange w:id="1344" w:author="Liu xg" w:date="2021-06-15T14:17:00Z">
                  <w:rPr>
                    <w:ins w:id="1345" w:author="Liu xg" w:date="2021-06-15T13:58:00Z"/>
                    <w:rFonts w:cs="Times New Roman"/>
                  </w:rPr>
                </w:rPrChange>
              </w:rPr>
            </w:pPr>
            <w:ins w:id="1346" w:author="Liu xg" w:date="2021-06-15T13:58:00Z">
              <w:r w:rsidRPr="00237657">
                <w:rPr>
                  <w:rFonts w:cs="Times New Roman"/>
                  <w:sz w:val="20"/>
                  <w:szCs w:val="20"/>
                  <w:rPrChange w:id="1347" w:author="Liu xg" w:date="2021-06-15T14:17:00Z">
                    <w:rPr>
                      <w:rFonts w:cs="Times New Roman"/>
                    </w:rPr>
                  </w:rPrChange>
                </w:rPr>
                <w:t>Heterogeneous</w:t>
              </w:r>
              <w:r w:rsidRPr="00237657">
                <w:rPr>
                  <w:rFonts w:ascii="宋体" w:hAnsi="宋体" w:hint="eastAsia"/>
                  <w:sz w:val="20"/>
                  <w:szCs w:val="20"/>
                  <w:rPrChange w:id="1348" w:author="Liu xg" w:date="2021-06-15T14:17:00Z">
                    <w:rPr>
                      <w:rFonts w:ascii="宋体" w:hAnsi="宋体" w:hint="eastAsia"/>
                    </w:rPr>
                  </w:rPrChange>
                </w:rPr>
                <w:t>团体</w:t>
              </w:r>
            </w:ins>
          </w:p>
        </w:tc>
        <w:tc>
          <w:tcPr>
            <w:tcW w:w="2875" w:type="dxa"/>
            <w:gridSpan w:val="3"/>
            <w:vMerge w:val="restart"/>
            <w:tcBorders>
              <w:top w:val="single" w:sz="8" w:space="0" w:color="auto"/>
              <w:left w:val="nil"/>
              <w:bottom w:val="single" w:sz="4" w:space="0" w:color="auto"/>
              <w:right w:val="nil"/>
            </w:tcBorders>
            <w:vAlign w:val="center"/>
            <w:tcPrChange w:id="1349" w:author="Liu xg" w:date="2021-06-16T09:55:00Z">
              <w:tcPr>
                <w:tcW w:w="2875" w:type="dxa"/>
                <w:gridSpan w:val="3"/>
                <w:vMerge w:val="restart"/>
                <w:tcBorders>
                  <w:top w:val="single" w:sz="4" w:space="0" w:color="auto"/>
                  <w:left w:val="nil"/>
                  <w:bottom w:val="single" w:sz="4" w:space="0" w:color="auto"/>
                  <w:right w:val="nil"/>
                </w:tcBorders>
                <w:vAlign w:val="center"/>
              </w:tcPr>
            </w:tcPrChange>
          </w:tcPr>
          <w:p w14:paraId="123ABFA9" w14:textId="7DBBBBA4" w:rsidR="00237657" w:rsidRPr="00237657" w:rsidRDefault="00237657" w:rsidP="00237657">
            <w:pPr>
              <w:jc w:val="center"/>
              <w:rPr>
                <w:ins w:id="1350" w:author="Liu xg" w:date="2021-06-15T14:17:00Z"/>
                <w:i/>
                <w:rPrChange w:id="1351" w:author="Liu xg" w:date="2021-06-15T14:20:00Z">
                  <w:rPr>
                    <w:ins w:id="1352" w:author="Liu xg" w:date="2021-06-15T14:17:00Z"/>
                  </w:rPr>
                </w:rPrChange>
              </w:rPr>
            </w:pPr>
            <m:oMathPara>
              <m:oMath>
                <m:sSup>
                  <m:sSupPr>
                    <m:ctrlPr>
                      <w:ins w:id="1353" w:author="Liu xg" w:date="2021-06-15T14:17:00Z">
                        <w:rPr>
                          <w:rFonts w:ascii="Cambria Math" w:hAnsi="Cambria Math"/>
                          <w:i/>
                          <w:rPrChange w:id="1354" w:author="Liu xg" w:date="2021-06-15T14:20:00Z">
                            <w:rPr>
                              <w:rFonts w:ascii="Cambria Math" w:hAnsi="Cambria Math"/>
                              <w:i/>
                            </w:rPr>
                          </w:rPrChange>
                        </w:rPr>
                      </w:ins>
                    </m:ctrlPr>
                  </m:sSupPr>
                  <m:e>
                    <m:acc>
                      <m:accPr>
                        <m:ctrlPr>
                          <w:ins w:id="1355" w:author="Liu xg" w:date="2021-06-15T14:17:00Z">
                            <w:rPr>
                              <w:rFonts w:ascii="Cambria Math" w:hAnsi="Cambria Math"/>
                              <w:i/>
                              <w:rPrChange w:id="1356" w:author="Liu xg" w:date="2021-06-15T14:20:00Z">
                                <w:rPr>
                                  <w:rFonts w:ascii="Cambria Math" w:hAnsi="Cambria Math"/>
                                  <w:i/>
                                </w:rPr>
                              </w:rPrChange>
                            </w:rPr>
                          </w:ins>
                        </m:ctrlPr>
                      </m:accPr>
                      <m:e>
                        <m:r>
                          <w:ins w:id="1357" w:author="Liu xg" w:date="2021-06-15T14:17:00Z">
                            <w:rPr>
                              <w:rFonts w:ascii="Cambria Math" w:hAnsi="Cambria Math"/>
                              <w:rPrChange w:id="1358" w:author="Liu xg" w:date="2021-06-15T14:20:00Z">
                                <w:rPr>
                                  <w:rFonts w:ascii="Cambria Math" w:hAnsi="Cambria Math"/>
                                </w:rPr>
                              </w:rPrChange>
                            </w:rPr>
                            <m:t>R</m:t>
                          </w:ins>
                        </m:r>
                      </m:e>
                    </m:acc>
                  </m:e>
                  <m:sup>
                    <m:r>
                      <w:ins w:id="1359" w:author="Liu xg" w:date="2021-06-15T14:17:00Z">
                        <w:rPr>
                          <w:rFonts w:ascii="Cambria Math" w:hAnsi="Cambria Math"/>
                          <w:rPrChange w:id="1360" w:author="Liu xg" w:date="2021-06-15T14:20:00Z">
                            <w:rPr>
                              <w:rFonts w:ascii="Cambria Math" w:hAnsi="Cambria Math"/>
                            </w:rPr>
                          </w:rPrChange>
                        </w:rPr>
                        <m:t>1~3</m:t>
                      </w:ins>
                    </m:r>
                  </m:sup>
                </m:sSup>
                <m:r>
                  <w:ins w:id="1361" w:author="Liu xg" w:date="2021-06-15T14:17:00Z">
                    <w:rPr>
                      <w:rFonts w:ascii="Cambria Math" w:hAnsi="Cambria Math"/>
                      <w:rPrChange w:id="1362" w:author="Liu xg" w:date="2021-06-15T14:20:00Z">
                        <w:rPr>
                          <w:rFonts w:ascii="Cambria Math" w:hAnsi="Cambria Math"/>
                        </w:rPr>
                      </w:rPrChange>
                    </w:rPr>
                    <m:t>=10</m:t>
                  </w:ins>
                </m:r>
              </m:oMath>
            </m:oMathPara>
          </w:p>
          <w:p w14:paraId="72D77ABA" w14:textId="3D31CE87" w:rsidR="00237657" w:rsidRPr="00237657" w:rsidRDefault="00237657" w:rsidP="00237657">
            <w:pPr>
              <w:jc w:val="center"/>
              <w:rPr>
                <w:ins w:id="1363" w:author="Liu xg" w:date="2021-06-15T14:17:00Z"/>
                <w:i/>
                <w:rPrChange w:id="1364" w:author="Liu xg" w:date="2021-06-15T14:20:00Z">
                  <w:rPr>
                    <w:ins w:id="1365" w:author="Liu xg" w:date="2021-06-15T14:17:00Z"/>
                  </w:rPr>
                </w:rPrChange>
              </w:rPr>
            </w:pPr>
            <m:oMath>
              <m:sSup>
                <m:sSupPr>
                  <m:ctrlPr>
                    <w:ins w:id="1366" w:author="Liu xg" w:date="2021-06-15T14:17:00Z">
                      <w:rPr>
                        <w:rFonts w:ascii="Cambria Math" w:hAnsi="Cambria Math"/>
                        <w:i/>
                        <w:rPrChange w:id="1367" w:author="Liu xg" w:date="2021-06-15T14:20:00Z">
                          <w:rPr>
                            <w:rFonts w:ascii="Cambria Math" w:hAnsi="Cambria Math"/>
                            <w:i/>
                          </w:rPr>
                        </w:rPrChange>
                      </w:rPr>
                    </w:ins>
                  </m:ctrlPr>
                </m:sSupPr>
                <m:e>
                  <m:r>
                    <w:ins w:id="1368" w:author="Liu xg" w:date="2021-06-15T14:17:00Z">
                      <w:rPr>
                        <w:rFonts w:ascii="Cambria Math" w:hAnsi="Cambria Math"/>
                        <w:rPrChange w:id="1369" w:author="Liu xg" w:date="2021-06-15T14:20:00Z">
                          <w:rPr>
                            <w:rFonts w:ascii="Cambria Math" w:hAnsi="Cambria Math"/>
                          </w:rPr>
                        </w:rPrChange>
                      </w:rPr>
                      <m:t>M</m:t>
                    </w:ins>
                  </m:r>
                </m:e>
                <m:sup>
                  <m:r>
                    <w:ins w:id="1370" w:author="Liu xg" w:date="2021-06-15T14:17:00Z">
                      <w:rPr>
                        <w:rFonts w:ascii="Cambria Math" w:hAnsi="Cambria Math"/>
                        <w:rPrChange w:id="1371" w:author="Liu xg" w:date="2021-06-15T14:20:00Z">
                          <w:rPr>
                            <w:rFonts w:ascii="Cambria Math" w:hAnsi="Cambria Math"/>
                          </w:rPr>
                        </w:rPrChange>
                      </w:rPr>
                      <m:t>1~3</m:t>
                    </w:ins>
                  </m:r>
                </m:sup>
              </m:sSup>
              <m:r>
                <w:ins w:id="1372" w:author="Liu xg" w:date="2021-06-15T14:17:00Z">
                  <w:rPr>
                    <w:rFonts w:ascii="Cambria Math" w:hAnsi="Cambria Math"/>
                    <w:rPrChange w:id="1373" w:author="Liu xg" w:date="2021-06-15T14:20:00Z">
                      <w:rPr>
                        <w:rFonts w:ascii="Cambria Math" w:hAnsi="Cambria Math"/>
                      </w:rPr>
                    </w:rPrChange>
                  </w:rPr>
                  <m:t>∈[0, 120]</m:t>
                </w:ins>
              </m:r>
            </m:oMath>
            <w:ins w:id="1374" w:author="Liu xg" w:date="2021-06-15T14:17:00Z">
              <w:r w:rsidRPr="00237657">
                <w:rPr>
                  <w:rFonts w:hint="eastAsia"/>
                  <w:i/>
                  <w:rPrChange w:id="1375" w:author="Liu xg" w:date="2021-06-15T14:20:00Z">
                    <w:rPr>
                      <w:rFonts w:hint="eastAsia"/>
                    </w:rPr>
                  </w:rPrChange>
                </w:rPr>
                <w:t>;</w:t>
              </w:r>
            </w:ins>
          </w:p>
          <w:p w14:paraId="4E646170" w14:textId="58BF9195" w:rsidR="00237657" w:rsidRPr="00237657" w:rsidRDefault="00237657" w:rsidP="00237657">
            <w:pPr>
              <w:jc w:val="center"/>
              <w:rPr>
                <w:ins w:id="1376" w:author="Liu xg" w:date="2021-06-15T14:17:00Z"/>
                <w:i/>
                <w:rPrChange w:id="1377" w:author="Liu xg" w:date="2021-06-15T14:20:00Z">
                  <w:rPr>
                    <w:ins w:id="1378" w:author="Liu xg" w:date="2021-06-15T14:17:00Z"/>
                    <w:i/>
                  </w:rPr>
                </w:rPrChange>
              </w:rPr>
            </w:pPr>
            <m:oMathPara>
              <m:oMath>
                <m:sSup>
                  <m:sSupPr>
                    <m:ctrlPr>
                      <w:ins w:id="1379" w:author="Liu xg" w:date="2021-06-15T14:17:00Z">
                        <w:rPr>
                          <w:rFonts w:ascii="Cambria Math" w:hAnsi="Cambria Math"/>
                          <w:i/>
                          <w:rPrChange w:id="1380" w:author="Liu xg" w:date="2021-06-15T14:20:00Z">
                            <w:rPr>
                              <w:rFonts w:ascii="Cambria Math" w:hAnsi="Cambria Math"/>
                              <w:i/>
                            </w:rPr>
                          </w:rPrChange>
                        </w:rPr>
                      </w:ins>
                    </m:ctrlPr>
                  </m:sSupPr>
                  <m:e>
                    <m:acc>
                      <m:accPr>
                        <m:ctrlPr>
                          <w:ins w:id="1381" w:author="Liu xg" w:date="2021-06-15T14:17:00Z">
                            <w:rPr>
                              <w:rFonts w:ascii="Cambria Math" w:hAnsi="Cambria Math"/>
                              <w:i/>
                              <w:rPrChange w:id="1382" w:author="Liu xg" w:date="2021-06-15T14:20:00Z">
                                <w:rPr>
                                  <w:rFonts w:ascii="Cambria Math" w:hAnsi="Cambria Math"/>
                                  <w:i/>
                                </w:rPr>
                              </w:rPrChange>
                            </w:rPr>
                          </w:ins>
                        </m:ctrlPr>
                      </m:accPr>
                      <m:e>
                        <m:r>
                          <w:ins w:id="1383" w:author="Liu xg" w:date="2021-06-15T14:17:00Z">
                            <w:rPr>
                              <w:rFonts w:ascii="Cambria Math" w:hAnsi="Cambria Math"/>
                              <w:rPrChange w:id="1384" w:author="Liu xg" w:date="2021-06-15T14:20:00Z">
                                <w:rPr>
                                  <w:rFonts w:ascii="Cambria Math" w:hAnsi="Cambria Math"/>
                                </w:rPr>
                              </w:rPrChange>
                            </w:rPr>
                            <m:t>R</m:t>
                          </w:ins>
                        </m:r>
                      </m:e>
                    </m:acc>
                  </m:e>
                  <m:sup>
                    <m:r>
                      <w:ins w:id="1385" w:author="Liu xg" w:date="2021-06-15T14:17:00Z">
                        <w:rPr>
                          <w:rFonts w:ascii="Cambria Math" w:hAnsi="Cambria Math"/>
                          <w:rPrChange w:id="1386" w:author="Liu xg" w:date="2021-06-15T14:20:00Z">
                            <w:rPr>
                              <w:rFonts w:ascii="Cambria Math" w:hAnsi="Cambria Math"/>
                            </w:rPr>
                          </w:rPrChange>
                        </w:rPr>
                        <m:t>4~6</m:t>
                      </w:ins>
                    </m:r>
                  </m:sup>
                </m:sSup>
                <m:r>
                  <w:ins w:id="1387" w:author="Liu xg" w:date="2021-06-15T14:17:00Z">
                    <w:rPr>
                      <w:rFonts w:ascii="Cambria Math" w:hAnsi="Cambria Math"/>
                      <w:rPrChange w:id="1388" w:author="Liu xg" w:date="2021-06-15T14:20:00Z">
                        <w:rPr>
                          <w:rFonts w:ascii="Cambria Math" w:hAnsi="Cambria Math"/>
                        </w:rPr>
                      </w:rPrChange>
                    </w:rPr>
                    <m:t>=80</m:t>
                  </w:ins>
                </m:r>
              </m:oMath>
            </m:oMathPara>
          </w:p>
          <w:p w14:paraId="42CF0E12" w14:textId="454B632B" w:rsidR="00237657" w:rsidRPr="00237657" w:rsidRDefault="00237657" w:rsidP="00237657">
            <w:pPr>
              <w:jc w:val="center"/>
              <w:rPr>
                <w:ins w:id="1389" w:author="Liu xg" w:date="2021-06-15T13:58:00Z"/>
                <w:rFonts w:hint="eastAsia"/>
                <w:b/>
                <w:bCs/>
                <w:rPrChange w:id="1390" w:author="Liu xg" w:date="2021-06-15T14:17:00Z">
                  <w:rPr>
                    <w:ins w:id="1391" w:author="Liu xg" w:date="2021-06-15T13:58:00Z"/>
                    <w:rFonts w:hint="eastAsia"/>
                  </w:rPr>
                </w:rPrChange>
              </w:rPr>
              <w:pPrChange w:id="1392" w:author="Liu xg" w:date="2021-06-15T14:17:00Z">
                <w:pPr>
                  <w:jc w:val="center"/>
                </w:pPr>
              </w:pPrChange>
            </w:pPr>
            <m:oMathPara>
              <m:oMath>
                <m:sSup>
                  <m:sSupPr>
                    <m:ctrlPr>
                      <w:ins w:id="1393" w:author="Liu xg" w:date="2021-06-15T14:17:00Z">
                        <w:rPr>
                          <w:rFonts w:ascii="Cambria Math" w:hAnsi="Cambria Math"/>
                          <w:i/>
                          <w:rPrChange w:id="1394" w:author="Liu xg" w:date="2021-06-15T14:20:00Z">
                            <w:rPr>
                              <w:rFonts w:ascii="Cambria Math" w:hAnsi="Cambria Math"/>
                              <w:i/>
                            </w:rPr>
                          </w:rPrChange>
                        </w:rPr>
                      </w:ins>
                    </m:ctrlPr>
                  </m:sSupPr>
                  <m:e>
                    <m:r>
                      <w:ins w:id="1395" w:author="Liu xg" w:date="2021-06-15T14:17:00Z">
                        <w:rPr>
                          <w:rFonts w:ascii="Cambria Math" w:hAnsi="Cambria Math"/>
                          <w:rPrChange w:id="1396" w:author="Liu xg" w:date="2021-06-15T14:20:00Z">
                            <w:rPr>
                              <w:rFonts w:ascii="Cambria Math" w:hAnsi="Cambria Math"/>
                            </w:rPr>
                          </w:rPrChange>
                        </w:rPr>
                        <m:t>M</m:t>
                      </w:ins>
                    </m:r>
                  </m:e>
                  <m:sup>
                    <m:r>
                      <w:ins w:id="1397" w:author="Liu xg" w:date="2021-06-15T14:17:00Z">
                        <w:rPr>
                          <w:rFonts w:ascii="Cambria Math" w:hAnsi="Cambria Math"/>
                          <w:rPrChange w:id="1398" w:author="Liu xg" w:date="2021-06-15T14:20:00Z">
                            <w:rPr>
                              <w:rFonts w:ascii="Cambria Math" w:hAnsi="Cambria Math"/>
                            </w:rPr>
                          </w:rPrChange>
                        </w:rPr>
                        <m:t>4~6</m:t>
                      </w:ins>
                    </m:r>
                  </m:sup>
                </m:sSup>
                <m:r>
                  <w:ins w:id="1399" w:author="Liu xg" w:date="2021-06-15T14:17:00Z">
                    <w:rPr>
                      <w:rFonts w:ascii="Cambria Math" w:hAnsi="Cambria Math"/>
                      <w:rPrChange w:id="1400" w:author="Liu xg" w:date="2021-06-15T14:20:00Z">
                        <w:rPr>
                          <w:rFonts w:ascii="Cambria Math" w:hAnsi="Cambria Math"/>
                        </w:rPr>
                      </w:rPrChange>
                    </w:rPr>
                    <m:t>∈[-1, -120]</m:t>
                  </w:ins>
                </m:r>
              </m:oMath>
            </m:oMathPara>
          </w:p>
        </w:tc>
        <w:tc>
          <w:tcPr>
            <w:tcW w:w="591" w:type="dxa"/>
            <w:tcBorders>
              <w:top w:val="single" w:sz="8" w:space="0" w:color="auto"/>
              <w:left w:val="nil"/>
              <w:bottom w:val="single" w:sz="8" w:space="0" w:color="auto"/>
              <w:right w:val="nil"/>
            </w:tcBorders>
            <w:vAlign w:val="center"/>
            <w:tcPrChange w:id="1401" w:author="Liu xg" w:date="2021-06-16T09:55:00Z">
              <w:tcPr>
                <w:tcW w:w="599" w:type="dxa"/>
                <w:tcBorders>
                  <w:top w:val="single" w:sz="4" w:space="0" w:color="auto"/>
                  <w:left w:val="nil"/>
                  <w:bottom w:val="single" w:sz="4" w:space="0" w:color="auto"/>
                  <w:right w:val="nil"/>
                </w:tcBorders>
                <w:vAlign w:val="center"/>
              </w:tcPr>
            </w:tcPrChange>
          </w:tcPr>
          <w:p w14:paraId="065CEEB3" w14:textId="7F34396B" w:rsidR="00237657" w:rsidRPr="00237657" w:rsidRDefault="00237657" w:rsidP="0040105C">
            <w:pPr>
              <w:jc w:val="center"/>
              <w:rPr>
                <w:ins w:id="1402" w:author="Liu xg" w:date="2021-06-15T13:58:00Z"/>
                <w:i/>
                <w:iCs w:val="0"/>
                <w:rPrChange w:id="1403" w:author="Liu xg" w:date="2021-06-15T14:20:00Z">
                  <w:rPr>
                    <w:ins w:id="1404" w:author="Liu xg" w:date="2021-06-15T13:58:00Z"/>
                    <w:i/>
                    <w:iCs w:val="0"/>
                  </w:rPr>
                </w:rPrChange>
              </w:rPr>
            </w:pPr>
            <w:ins w:id="1405" w:author="Liu xg" w:date="2021-06-15T14:16:00Z">
              <w:r w:rsidRPr="00237657">
                <w:rPr>
                  <w:i/>
                  <w:iCs w:val="0"/>
                  <w:rPrChange w:id="1406" w:author="Liu xg" w:date="2021-06-15T14:20:00Z">
                    <w:rPr/>
                  </w:rPrChange>
                </w:rPr>
                <w:t>2</w:t>
              </w:r>
            </w:ins>
          </w:p>
        </w:tc>
        <w:tc>
          <w:tcPr>
            <w:tcW w:w="1073" w:type="dxa"/>
            <w:vMerge w:val="restart"/>
            <w:tcBorders>
              <w:top w:val="single" w:sz="8" w:space="0" w:color="auto"/>
              <w:left w:val="nil"/>
              <w:bottom w:val="single" w:sz="8" w:space="0" w:color="auto"/>
              <w:right w:val="nil"/>
            </w:tcBorders>
            <w:vAlign w:val="center"/>
            <w:tcPrChange w:id="1407" w:author="Liu xg" w:date="2021-06-16T09:55:00Z">
              <w:tcPr>
                <w:tcW w:w="2137" w:type="dxa"/>
                <w:vMerge w:val="restart"/>
                <w:tcBorders>
                  <w:top w:val="single" w:sz="4" w:space="0" w:color="auto"/>
                  <w:left w:val="nil"/>
                  <w:right w:val="nil"/>
                </w:tcBorders>
              </w:tcPr>
            </w:tcPrChange>
          </w:tcPr>
          <w:p w14:paraId="0E332A77" w14:textId="373D836A" w:rsidR="00237657" w:rsidRPr="004D0EFC" w:rsidRDefault="00237657" w:rsidP="0040105C">
            <w:pPr>
              <w:jc w:val="center"/>
              <w:rPr>
                <w:ins w:id="1408" w:author="Liu xg" w:date="2021-06-15T14:19:00Z"/>
                <w:i/>
                <w:iCs w:val="0"/>
              </w:rPr>
            </w:pPr>
            <w:ins w:id="1409" w:author="Liu xg" w:date="2021-06-15T14:20:00Z">
              <w:r>
                <w:rPr>
                  <w:rFonts w:hint="eastAsia"/>
                  <w:i/>
                  <w:iCs w:val="0"/>
                </w:rPr>
                <w:t>3</w:t>
              </w:r>
              <w:r>
                <w:rPr>
                  <w:i/>
                  <w:iCs w:val="0"/>
                </w:rPr>
                <w:t>00</w:t>
              </w:r>
            </w:ins>
          </w:p>
        </w:tc>
        <w:tc>
          <w:tcPr>
            <w:tcW w:w="2137" w:type="dxa"/>
            <w:tcBorders>
              <w:top w:val="single" w:sz="8" w:space="0" w:color="auto"/>
              <w:left w:val="nil"/>
              <w:bottom w:val="single" w:sz="8" w:space="0" w:color="auto"/>
              <w:right w:val="nil"/>
            </w:tcBorders>
            <w:vAlign w:val="center"/>
            <w:tcPrChange w:id="1410" w:author="Liu xg" w:date="2021-06-16T09:55:00Z">
              <w:tcPr>
                <w:tcW w:w="2137" w:type="dxa"/>
                <w:tcBorders>
                  <w:top w:val="single" w:sz="4" w:space="0" w:color="auto"/>
                  <w:left w:val="nil"/>
                  <w:bottom w:val="single" w:sz="4" w:space="0" w:color="auto"/>
                  <w:right w:val="nil"/>
                </w:tcBorders>
                <w:vAlign w:val="center"/>
              </w:tcPr>
            </w:tcPrChange>
          </w:tcPr>
          <w:p w14:paraId="59EEDE89" w14:textId="5D5ED8A5" w:rsidR="00237657" w:rsidRPr="004D0EFC" w:rsidRDefault="00E22373" w:rsidP="0040105C">
            <w:pPr>
              <w:jc w:val="center"/>
              <w:rPr>
                <w:ins w:id="1411" w:author="Liu xg" w:date="2021-06-15T13:58:00Z"/>
                <w:i/>
                <w:iCs w:val="0"/>
              </w:rPr>
              <w:pPrChange w:id="1412" w:author="Liu xg" w:date="2021-06-15T14:02:00Z">
                <w:pPr/>
              </w:pPrChange>
            </w:pPr>
            <w:ins w:id="1413" w:author="Liu xg" w:date="2021-06-15T14:22:00Z">
              <w:r>
                <w:rPr>
                  <w:rFonts w:hint="eastAsia"/>
                  <w:i/>
                  <w:iCs w:val="0"/>
                </w:rPr>
                <w:t>2</w:t>
              </w:r>
              <w:r>
                <w:rPr>
                  <w:i/>
                  <w:iCs w:val="0"/>
                </w:rPr>
                <w:t>250</w:t>
              </w:r>
            </w:ins>
          </w:p>
        </w:tc>
      </w:tr>
      <w:tr w:rsidR="00237657" w14:paraId="2EE27FB0" w14:textId="77777777" w:rsidTr="00C2485E">
        <w:tblPrEx>
          <w:tblPrExChange w:id="1414" w:author="Liu xg" w:date="2021-06-16T09:55:00Z">
            <w:tblPrEx>
              <w:tblW w:w="9309" w:type="dxa"/>
            </w:tblPrEx>
          </w:tblPrExChange>
        </w:tblPrEx>
        <w:trPr>
          <w:trHeight w:val="293"/>
          <w:jc w:val="center"/>
          <w:ins w:id="1415" w:author="Liu xg" w:date="2021-06-15T14:01:00Z"/>
          <w:trPrChange w:id="1416"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417" w:author="Liu xg" w:date="2021-06-16T09:55:00Z">
              <w:tcPr>
                <w:tcW w:w="1561" w:type="dxa"/>
                <w:vMerge/>
                <w:tcBorders>
                  <w:top w:val="single" w:sz="4" w:space="0" w:color="auto"/>
                  <w:left w:val="nil"/>
                  <w:bottom w:val="single" w:sz="4" w:space="0" w:color="auto"/>
                  <w:right w:val="nil"/>
                </w:tcBorders>
                <w:vAlign w:val="center"/>
              </w:tcPr>
            </w:tcPrChange>
          </w:tcPr>
          <w:p w14:paraId="3D5EEC30" w14:textId="77777777" w:rsidR="00237657" w:rsidRDefault="00237657" w:rsidP="0040105C">
            <w:pPr>
              <w:jc w:val="center"/>
              <w:rPr>
                <w:ins w:id="1418"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419" w:author="Liu xg" w:date="2021-06-16T09:55:00Z">
              <w:tcPr>
                <w:tcW w:w="2875" w:type="dxa"/>
                <w:gridSpan w:val="3"/>
                <w:vMerge/>
                <w:tcBorders>
                  <w:top w:val="single" w:sz="4" w:space="0" w:color="auto"/>
                  <w:left w:val="nil"/>
                  <w:bottom w:val="single" w:sz="4" w:space="0" w:color="auto"/>
                  <w:right w:val="nil"/>
                </w:tcBorders>
                <w:vAlign w:val="center"/>
              </w:tcPr>
            </w:tcPrChange>
          </w:tcPr>
          <w:p w14:paraId="47EDDADF" w14:textId="32490356" w:rsidR="00237657" w:rsidRDefault="00237657" w:rsidP="0040105C">
            <w:pPr>
              <w:jc w:val="center"/>
              <w:rPr>
                <w:ins w:id="1420" w:author="Liu xg" w:date="2021-06-15T14:01:00Z"/>
                <w:rFonts w:hint="eastAsia"/>
              </w:rPr>
            </w:pPr>
          </w:p>
        </w:tc>
        <w:tc>
          <w:tcPr>
            <w:tcW w:w="591" w:type="dxa"/>
            <w:tcBorders>
              <w:top w:val="single" w:sz="8" w:space="0" w:color="auto"/>
              <w:left w:val="nil"/>
              <w:bottom w:val="single" w:sz="8" w:space="0" w:color="auto"/>
              <w:right w:val="nil"/>
            </w:tcBorders>
            <w:vAlign w:val="center"/>
            <w:tcPrChange w:id="1421" w:author="Liu xg" w:date="2021-06-16T09:55:00Z">
              <w:tcPr>
                <w:tcW w:w="599" w:type="dxa"/>
                <w:tcBorders>
                  <w:top w:val="single" w:sz="4" w:space="0" w:color="auto"/>
                  <w:left w:val="nil"/>
                  <w:bottom w:val="single" w:sz="4" w:space="0" w:color="auto"/>
                  <w:right w:val="nil"/>
                </w:tcBorders>
                <w:vAlign w:val="center"/>
              </w:tcPr>
            </w:tcPrChange>
          </w:tcPr>
          <w:p w14:paraId="58DC94A1" w14:textId="3778228D" w:rsidR="00237657" w:rsidRPr="00237657" w:rsidRDefault="00237657" w:rsidP="0040105C">
            <w:pPr>
              <w:jc w:val="center"/>
              <w:rPr>
                <w:ins w:id="1422" w:author="Liu xg" w:date="2021-06-15T14:01:00Z"/>
                <w:i/>
                <w:iCs w:val="0"/>
                <w:rPrChange w:id="1423" w:author="Liu xg" w:date="2021-06-15T14:20:00Z">
                  <w:rPr>
                    <w:ins w:id="1424" w:author="Liu xg" w:date="2021-06-15T14:01:00Z"/>
                  </w:rPr>
                </w:rPrChange>
              </w:rPr>
            </w:pPr>
            <w:ins w:id="1425" w:author="Liu xg" w:date="2021-06-15T14:16:00Z">
              <w:r w:rsidRPr="00237657">
                <w:rPr>
                  <w:i/>
                  <w:iCs w:val="0"/>
                  <w:rPrChange w:id="1426" w:author="Liu xg" w:date="2021-06-15T14:20:00Z">
                    <w:rPr/>
                  </w:rPrChange>
                </w:rPr>
                <w:t>5</w:t>
              </w:r>
            </w:ins>
          </w:p>
        </w:tc>
        <w:tc>
          <w:tcPr>
            <w:tcW w:w="1073" w:type="dxa"/>
            <w:vMerge/>
            <w:tcBorders>
              <w:top w:val="single" w:sz="8" w:space="0" w:color="auto"/>
              <w:left w:val="nil"/>
              <w:bottom w:val="single" w:sz="8" w:space="0" w:color="auto"/>
              <w:right w:val="nil"/>
            </w:tcBorders>
            <w:tcPrChange w:id="1427" w:author="Liu xg" w:date="2021-06-16T09:55:00Z">
              <w:tcPr>
                <w:tcW w:w="2137" w:type="dxa"/>
                <w:vMerge/>
                <w:tcBorders>
                  <w:left w:val="nil"/>
                  <w:right w:val="nil"/>
                </w:tcBorders>
              </w:tcPr>
            </w:tcPrChange>
          </w:tcPr>
          <w:p w14:paraId="401BCDBC" w14:textId="77777777" w:rsidR="00237657" w:rsidRDefault="00237657" w:rsidP="0040105C">
            <w:pPr>
              <w:jc w:val="center"/>
              <w:rPr>
                <w:ins w:id="1428" w:author="Liu xg" w:date="2021-06-15T14:19:00Z"/>
              </w:rPr>
            </w:pPr>
          </w:p>
        </w:tc>
        <w:tc>
          <w:tcPr>
            <w:tcW w:w="2137" w:type="dxa"/>
            <w:tcBorders>
              <w:top w:val="single" w:sz="8" w:space="0" w:color="auto"/>
              <w:left w:val="nil"/>
              <w:bottom w:val="single" w:sz="8" w:space="0" w:color="auto"/>
              <w:right w:val="nil"/>
            </w:tcBorders>
            <w:vAlign w:val="center"/>
            <w:tcPrChange w:id="1429" w:author="Liu xg" w:date="2021-06-16T09:55:00Z">
              <w:tcPr>
                <w:tcW w:w="2137" w:type="dxa"/>
                <w:tcBorders>
                  <w:top w:val="single" w:sz="4" w:space="0" w:color="auto"/>
                  <w:left w:val="nil"/>
                  <w:bottom w:val="single" w:sz="4" w:space="0" w:color="auto"/>
                  <w:right w:val="nil"/>
                </w:tcBorders>
                <w:vAlign w:val="center"/>
              </w:tcPr>
            </w:tcPrChange>
          </w:tcPr>
          <w:p w14:paraId="157B1BB4" w14:textId="1A1A7BDD" w:rsidR="00237657" w:rsidRDefault="00E22373" w:rsidP="0040105C">
            <w:pPr>
              <w:jc w:val="center"/>
              <w:rPr>
                <w:ins w:id="1430" w:author="Liu xg" w:date="2021-06-15T14:01:00Z"/>
              </w:rPr>
              <w:pPrChange w:id="1431" w:author="Liu xg" w:date="2021-06-15T14:02:00Z">
                <w:pPr/>
              </w:pPrChange>
            </w:pPr>
            <w:ins w:id="1432" w:author="Liu xg" w:date="2021-06-15T14:22:00Z">
              <w:r>
                <w:rPr>
                  <w:rFonts w:hint="eastAsia"/>
                </w:rPr>
                <w:t>2</w:t>
              </w:r>
              <w:r>
                <w:t>500</w:t>
              </w:r>
            </w:ins>
          </w:p>
        </w:tc>
      </w:tr>
      <w:tr w:rsidR="00237657" w14:paraId="72360B88" w14:textId="77777777" w:rsidTr="00C2485E">
        <w:tblPrEx>
          <w:tblPrExChange w:id="1433" w:author="Liu xg" w:date="2021-06-16T09:55:00Z">
            <w:tblPrEx>
              <w:tblW w:w="9309" w:type="dxa"/>
            </w:tblPrEx>
          </w:tblPrExChange>
        </w:tblPrEx>
        <w:trPr>
          <w:trHeight w:val="293"/>
          <w:jc w:val="center"/>
          <w:ins w:id="1434" w:author="Liu xg" w:date="2021-06-15T14:01:00Z"/>
          <w:trPrChange w:id="1435"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436" w:author="Liu xg" w:date="2021-06-16T09:55:00Z">
              <w:tcPr>
                <w:tcW w:w="1561" w:type="dxa"/>
                <w:vMerge/>
                <w:tcBorders>
                  <w:top w:val="single" w:sz="4" w:space="0" w:color="auto"/>
                  <w:left w:val="nil"/>
                  <w:bottom w:val="single" w:sz="4" w:space="0" w:color="auto"/>
                  <w:right w:val="nil"/>
                </w:tcBorders>
                <w:vAlign w:val="center"/>
              </w:tcPr>
            </w:tcPrChange>
          </w:tcPr>
          <w:p w14:paraId="7F5E434E" w14:textId="77777777" w:rsidR="00237657" w:rsidRDefault="00237657" w:rsidP="0040105C">
            <w:pPr>
              <w:jc w:val="center"/>
              <w:rPr>
                <w:ins w:id="1437"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438" w:author="Liu xg" w:date="2021-06-16T09:55:00Z">
              <w:tcPr>
                <w:tcW w:w="2875" w:type="dxa"/>
                <w:gridSpan w:val="3"/>
                <w:vMerge/>
                <w:tcBorders>
                  <w:top w:val="single" w:sz="4" w:space="0" w:color="auto"/>
                  <w:left w:val="nil"/>
                  <w:bottom w:val="single" w:sz="4" w:space="0" w:color="auto"/>
                  <w:right w:val="nil"/>
                </w:tcBorders>
                <w:vAlign w:val="center"/>
              </w:tcPr>
            </w:tcPrChange>
          </w:tcPr>
          <w:p w14:paraId="5E490C08" w14:textId="77777777" w:rsidR="00237657" w:rsidRDefault="00237657" w:rsidP="0040105C">
            <w:pPr>
              <w:jc w:val="center"/>
              <w:rPr>
                <w:ins w:id="1439" w:author="Liu xg" w:date="2021-06-15T14:01:00Z"/>
                <w:rFonts w:hint="eastAsia"/>
              </w:rPr>
            </w:pPr>
          </w:p>
        </w:tc>
        <w:tc>
          <w:tcPr>
            <w:tcW w:w="591" w:type="dxa"/>
            <w:tcBorders>
              <w:top w:val="single" w:sz="8" w:space="0" w:color="auto"/>
              <w:left w:val="nil"/>
              <w:bottom w:val="single" w:sz="8" w:space="0" w:color="auto"/>
              <w:right w:val="nil"/>
            </w:tcBorders>
            <w:vAlign w:val="center"/>
            <w:tcPrChange w:id="1440" w:author="Liu xg" w:date="2021-06-16T09:55:00Z">
              <w:tcPr>
                <w:tcW w:w="599" w:type="dxa"/>
                <w:tcBorders>
                  <w:top w:val="single" w:sz="4" w:space="0" w:color="auto"/>
                  <w:left w:val="nil"/>
                  <w:bottom w:val="single" w:sz="4" w:space="0" w:color="auto"/>
                  <w:right w:val="nil"/>
                </w:tcBorders>
                <w:vAlign w:val="center"/>
              </w:tcPr>
            </w:tcPrChange>
          </w:tcPr>
          <w:p w14:paraId="7CC45D4A" w14:textId="16D251FE" w:rsidR="00237657" w:rsidRPr="00237657" w:rsidRDefault="00237657" w:rsidP="0040105C">
            <w:pPr>
              <w:jc w:val="center"/>
              <w:rPr>
                <w:ins w:id="1441" w:author="Liu xg" w:date="2021-06-15T14:01:00Z"/>
                <w:i/>
                <w:iCs w:val="0"/>
                <w:rPrChange w:id="1442" w:author="Liu xg" w:date="2021-06-15T14:20:00Z">
                  <w:rPr>
                    <w:ins w:id="1443" w:author="Liu xg" w:date="2021-06-15T14:01:00Z"/>
                  </w:rPr>
                </w:rPrChange>
              </w:rPr>
            </w:pPr>
            <w:ins w:id="1444" w:author="Liu xg" w:date="2021-06-15T14:16:00Z">
              <w:r w:rsidRPr="00237657">
                <w:rPr>
                  <w:rFonts w:hint="eastAsia"/>
                  <w:i/>
                  <w:iCs w:val="0"/>
                  <w:rPrChange w:id="1445" w:author="Liu xg" w:date="2021-06-15T14:20:00Z">
                    <w:rPr>
                      <w:rFonts w:hint="eastAsia"/>
                    </w:rPr>
                  </w:rPrChange>
                </w:rPr>
                <w:t>8</w:t>
              </w:r>
            </w:ins>
          </w:p>
        </w:tc>
        <w:tc>
          <w:tcPr>
            <w:tcW w:w="1073" w:type="dxa"/>
            <w:vMerge/>
            <w:tcBorders>
              <w:top w:val="single" w:sz="8" w:space="0" w:color="auto"/>
              <w:left w:val="nil"/>
              <w:bottom w:val="single" w:sz="8" w:space="0" w:color="auto"/>
              <w:right w:val="nil"/>
            </w:tcBorders>
            <w:tcPrChange w:id="1446" w:author="Liu xg" w:date="2021-06-16T09:55:00Z">
              <w:tcPr>
                <w:tcW w:w="2137" w:type="dxa"/>
                <w:vMerge/>
                <w:tcBorders>
                  <w:left w:val="nil"/>
                  <w:right w:val="nil"/>
                </w:tcBorders>
              </w:tcPr>
            </w:tcPrChange>
          </w:tcPr>
          <w:p w14:paraId="608B620E" w14:textId="77777777" w:rsidR="00237657" w:rsidRDefault="00237657" w:rsidP="0040105C">
            <w:pPr>
              <w:jc w:val="center"/>
              <w:rPr>
                <w:ins w:id="1447" w:author="Liu xg" w:date="2021-06-15T14:19:00Z"/>
              </w:rPr>
            </w:pPr>
          </w:p>
        </w:tc>
        <w:tc>
          <w:tcPr>
            <w:tcW w:w="2137" w:type="dxa"/>
            <w:tcBorders>
              <w:top w:val="single" w:sz="8" w:space="0" w:color="auto"/>
              <w:left w:val="nil"/>
              <w:bottom w:val="single" w:sz="8" w:space="0" w:color="auto"/>
              <w:right w:val="nil"/>
            </w:tcBorders>
            <w:vAlign w:val="center"/>
            <w:tcPrChange w:id="1448" w:author="Liu xg" w:date="2021-06-16T09:55:00Z">
              <w:tcPr>
                <w:tcW w:w="2137" w:type="dxa"/>
                <w:tcBorders>
                  <w:top w:val="single" w:sz="4" w:space="0" w:color="auto"/>
                  <w:left w:val="nil"/>
                  <w:bottom w:val="single" w:sz="4" w:space="0" w:color="auto"/>
                  <w:right w:val="nil"/>
                </w:tcBorders>
                <w:vAlign w:val="center"/>
              </w:tcPr>
            </w:tcPrChange>
          </w:tcPr>
          <w:p w14:paraId="335F831F" w14:textId="7366550C" w:rsidR="00237657" w:rsidRDefault="00E22373" w:rsidP="0040105C">
            <w:pPr>
              <w:jc w:val="center"/>
              <w:rPr>
                <w:ins w:id="1449" w:author="Liu xg" w:date="2021-06-15T14:01:00Z"/>
              </w:rPr>
            </w:pPr>
            <w:ins w:id="1450" w:author="Liu xg" w:date="2021-06-15T14:22:00Z">
              <w:r>
                <w:rPr>
                  <w:rFonts w:hint="eastAsia"/>
                </w:rPr>
                <w:t>1</w:t>
              </w:r>
              <w:r>
                <w:t>600</w:t>
              </w:r>
            </w:ins>
          </w:p>
        </w:tc>
      </w:tr>
      <w:tr w:rsidR="00237657" w14:paraId="243611AA" w14:textId="77777777" w:rsidTr="00C2485E">
        <w:tblPrEx>
          <w:tblPrExChange w:id="1451" w:author="Liu xg" w:date="2021-06-16T09:55:00Z">
            <w:tblPrEx>
              <w:tblW w:w="9309" w:type="dxa"/>
            </w:tblPrEx>
          </w:tblPrExChange>
        </w:tblPrEx>
        <w:trPr>
          <w:trHeight w:val="408"/>
          <w:jc w:val="center"/>
          <w:ins w:id="1452" w:author="Liu xg" w:date="2021-06-15T14:01:00Z"/>
          <w:trPrChange w:id="1453" w:author="Liu xg" w:date="2021-06-16T09:55:00Z">
            <w:trPr>
              <w:trHeight w:val="408"/>
              <w:jc w:val="center"/>
            </w:trPr>
          </w:trPrChange>
        </w:trPr>
        <w:tc>
          <w:tcPr>
            <w:tcW w:w="1465" w:type="dxa"/>
            <w:vMerge/>
            <w:tcBorders>
              <w:top w:val="single" w:sz="4" w:space="0" w:color="auto"/>
              <w:left w:val="nil"/>
              <w:bottom w:val="single" w:sz="8" w:space="0" w:color="auto"/>
              <w:right w:val="nil"/>
            </w:tcBorders>
            <w:vAlign w:val="center"/>
            <w:tcPrChange w:id="1454" w:author="Liu xg" w:date="2021-06-16T09:55:00Z">
              <w:tcPr>
                <w:tcW w:w="1561" w:type="dxa"/>
                <w:vMerge/>
                <w:tcBorders>
                  <w:top w:val="single" w:sz="4" w:space="0" w:color="auto"/>
                  <w:left w:val="nil"/>
                  <w:bottom w:val="single" w:sz="4" w:space="0" w:color="auto"/>
                  <w:right w:val="nil"/>
                </w:tcBorders>
                <w:vAlign w:val="center"/>
              </w:tcPr>
            </w:tcPrChange>
          </w:tcPr>
          <w:p w14:paraId="3674DB2D" w14:textId="77777777" w:rsidR="00237657" w:rsidRDefault="00237657" w:rsidP="0040105C">
            <w:pPr>
              <w:jc w:val="center"/>
              <w:rPr>
                <w:ins w:id="1455" w:author="Liu xg" w:date="2021-06-15T14:01:00Z"/>
                <w:rFonts w:cs="Times New Roman"/>
              </w:rPr>
            </w:pPr>
          </w:p>
        </w:tc>
        <w:tc>
          <w:tcPr>
            <w:tcW w:w="2875" w:type="dxa"/>
            <w:gridSpan w:val="3"/>
            <w:vMerge/>
            <w:tcBorders>
              <w:top w:val="single" w:sz="4" w:space="0" w:color="auto"/>
              <w:left w:val="nil"/>
              <w:bottom w:val="single" w:sz="8" w:space="0" w:color="auto"/>
              <w:right w:val="nil"/>
            </w:tcBorders>
            <w:vAlign w:val="center"/>
            <w:tcPrChange w:id="1456" w:author="Liu xg" w:date="2021-06-16T09:55:00Z">
              <w:tcPr>
                <w:tcW w:w="2875" w:type="dxa"/>
                <w:gridSpan w:val="3"/>
                <w:vMerge/>
                <w:tcBorders>
                  <w:top w:val="single" w:sz="4" w:space="0" w:color="auto"/>
                  <w:left w:val="nil"/>
                  <w:bottom w:val="single" w:sz="4" w:space="0" w:color="auto"/>
                  <w:right w:val="nil"/>
                </w:tcBorders>
                <w:vAlign w:val="center"/>
              </w:tcPr>
            </w:tcPrChange>
          </w:tcPr>
          <w:p w14:paraId="44EB26E1" w14:textId="6A9453D6" w:rsidR="00237657" w:rsidRDefault="00237657" w:rsidP="0040105C">
            <w:pPr>
              <w:jc w:val="center"/>
              <w:rPr>
                <w:ins w:id="1457" w:author="Liu xg" w:date="2021-06-15T14:01:00Z"/>
                <w:rFonts w:hint="eastAsia"/>
              </w:rPr>
            </w:pPr>
          </w:p>
        </w:tc>
        <w:tc>
          <w:tcPr>
            <w:tcW w:w="591" w:type="dxa"/>
            <w:tcBorders>
              <w:top w:val="single" w:sz="8" w:space="0" w:color="auto"/>
              <w:left w:val="nil"/>
              <w:bottom w:val="single" w:sz="8" w:space="0" w:color="auto"/>
              <w:right w:val="nil"/>
            </w:tcBorders>
            <w:vAlign w:val="center"/>
            <w:tcPrChange w:id="1458" w:author="Liu xg" w:date="2021-06-16T09:55:00Z">
              <w:tcPr>
                <w:tcW w:w="599" w:type="dxa"/>
                <w:tcBorders>
                  <w:top w:val="single" w:sz="4" w:space="0" w:color="auto"/>
                  <w:left w:val="nil"/>
                  <w:bottom w:val="single" w:sz="4" w:space="0" w:color="auto"/>
                  <w:right w:val="nil"/>
                </w:tcBorders>
                <w:vAlign w:val="center"/>
              </w:tcPr>
            </w:tcPrChange>
          </w:tcPr>
          <w:p w14:paraId="4384CAB0" w14:textId="77777777" w:rsidR="00237657" w:rsidRPr="00237657" w:rsidRDefault="00237657" w:rsidP="0040105C">
            <w:pPr>
              <w:jc w:val="center"/>
              <w:rPr>
                <w:ins w:id="1459" w:author="Liu xg" w:date="2021-06-15T14:01:00Z"/>
                <w:i/>
                <w:iCs w:val="0"/>
                <w:rPrChange w:id="1460" w:author="Liu xg" w:date="2021-06-15T14:20:00Z">
                  <w:rPr>
                    <w:ins w:id="1461" w:author="Liu xg" w:date="2021-06-15T14:01:00Z"/>
                  </w:rPr>
                </w:rPrChange>
              </w:rPr>
            </w:pPr>
            <w:ins w:id="1462" w:author="Liu xg" w:date="2021-06-15T14:16:00Z">
              <w:r w:rsidRPr="00237657">
                <w:rPr>
                  <w:rFonts w:hint="eastAsia"/>
                  <w:i/>
                  <w:iCs w:val="0"/>
                  <w:rPrChange w:id="1463" w:author="Liu xg" w:date="2021-06-15T14:20:00Z">
                    <w:rPr>
                      <w:rFonts w:hint="eastAsia"/>
                    </w:rPr>
                  </w:rPrChange>
                </w:rPr>
                <w:t>1</w:t>
              </w:r>
              <w:r w:rsidRPr="00237657">
                <w:rPr>
                  <w:i/>
                  <w:iCs w:val="0"/>
                  <w:rPrChange w:id="1464" w:author="Liu xg" w:date="2021-06-15T14:20:00Z">
                    <w:rPr/>
                  </w:rPrChange>
                </w:rPr>
                <w:t>1</w:t>
              </w:r>
            </w:ins>
          </w:p>
        </w:tc>
        <w:tc>
          <w:tcPr>
            <w:tcW w:w="1073" w:type="dxa"/>
            <w:vMerge/>
            <w:tcBorders>
              <w:top w:val="single" w:sz="8" w:space="0" w:color="auto"/>
              <w:left w:val="nil"/>
              <w:bottom w:val="single" w:sz="8" w:space="0" w:color="auto"/>
              <w:right w:val="nil"/>
            </w:tcBorders>
            <w:tcPrChange w:id="1465" w:author="Liu xg" w:date="2021-06-16T09:55:00Z">
              <w:tcPr>
                <w:tcW w:w="2137" w:type="dxa"/>
                <w:vMerge/>
                <w:tcBorders>
                  <w:left w:val="nil"/>
                  <w:bottom w:val="single" w:sz="4" w:space="0" w:color="auto"/>
                  <w:right w:val="nil"/>
                </w:tcBorders>
              </w:tcPr>
            </w:tcPrChange>
          </w:tcPr>
          <w:p w14:paraId="7DBE0A73" w14:textId="77777777" w:rsidR="00237657" w:rsidRDefault="00237657" w:rsidP="0040105C">
            <w:pPr>
              <w:jc w:val="center"/>
              <w:rPr>
                <w:ins w:id="1466" w:author="Liu xg" w:date="2021-06-15T14:19:00Z"/>
              </w:rPr>
            </w:pPr>
          </w:p>
        </w:tc>
        <w:tc>
          <w:tcPr>
            <w:tcW w:w="2137" w:type="dxa"/>
            <w:tcBorders>
              <w:top w:val="single" w:sz="8" w:space="0" w:color="auto"/>
              <w:left w:val="nil"/>
              <w:bottom w:val="single" w:sz="8" w:space="0" w:color="auto"/>
              <w:right w:val="nil"/>
            </w:tcBorders>
            <w:vAlign w:val="center"/>
            <w:tcPrChange w:id="1467" w:author="Liu xg" w:date="2021-06-16T09:55:00Z">
              <w:tcPr>
                <w:tcW w:w="2137" w:type="dxa"/>
                <w:tcBorders>
                  <w:top w:val="single" w:sz="4" w:space="0" w:color="auto"/>
                  <w:left w:val="nil"/>
                  <w:bottom w:val="single" w:sz="4" w:space="0" w:color="auto"/>
                  <w:right w:val="nil"/>
                </w:tcBorders>
                <w:vAlign w:val="center"/>
              </w:tcPr>
            </w:tcPrChange>
          </w:tcPr>
          <w:p w14:paraId="73A1E0B2" w14:textId="6B40ACEA" w:rsidR="00237657" w:rsidRDefault="00E22373" w:rsidP="0040105C">
            <w:pPr>
              <w:jc w:val="center"/>
              <w:rPr>
                <w:ins w:id="1468" w:author="Liu xg" w:date="2021-06-15T14:01:00Z"/>
              </w:rPr>
              <w:pPrChange w:id="1469" w:author="Liu xg" w:date="2021-06-15T14:02:00Z">
                <w:pPr/>
              </w:pPrChange>
            </w:pPr>
            <w:ins w:id="1470" w:author="Liu xg" w:date="2021-06-15T14:22:00Z">
              <w:r>
                <w:rPr>
                  <w:rFonts w:hint="eastAsia"/>
                </w:rPr>
                <w:t>1</w:t>
              </w:r>
              <w:r>
                <w:t>200</w:t>
              </w:r>
            </w:ins>
          </w:p>
        </w:tc>
      </w:tr>
    </w:tbl>
    <w:p w14:paraId="68FA53FD" w14:textId="77777777" w:rsidR="0040105C" w:rsidRDefault="0040105C" w:rsidP="008D4A83">
      <w:pPr>
        <w:rPr>
          <w:ins w:id="1471" w:author="Liu xg" w:date="2021-06-12T21:00:00Z"/>
          <w:rFonts w:hint="eastAsia"/>
        </w:rPr>
      </w:pPr>
    </w:p>
    <w:p w14:paraId="47C67A74" w14:textId="3D23AE8A" w:rsidR="003F0D33" w:rsidRPr="0018183C" w:rsidRDefault="003F0D33" w:rsidP="003F0D33">
      <w:pPr>
        <w:pStyle w:val="3"/>
        <w:rPr>
          <w:ins w:id="1472" w:author="Liu xg" w:date="2021-06-12T20:54:00Z"/>
          <w:rFonts w:ascii="Times New Roman" w:eastAsia="宋体" w:hAnsi="Times New Roman"/>
        </w:rPr>
      </w:pPr>
      <w:ins w:id="1473" w:author="Liu xg" w:date="2021-06-12T20:54:00Z">
        <w:r w:rsidRPr="0018183C">
          <w:rPr>
            <w:rFonts w:ascii="Times New Roman" w:eastAsia="宋体" w:hAnsi="Times New Roman"/>
          </w:rPr>
          <w:t>4.</w:t>
        </w:r>
      </w:ins>
      <w:ins w:id="1474" w:author="Liu xg" w:date="2021-06-12T20:55:00Z">
        <w:r w:rsidR="00613A3F">
          <w:rPr>
            <w:rFonts w:ascii="Times New Roman" w:eastAsia="宋体" w:hAnsi="Times New Roman"/>
          </w:rPr>
          <w:t>4</w:t>
        </w:r>
      </w:ins>
      <w:ins w:id="1475" w:author="Liu xg" w:date="2021-06-12T20:54:00Z">
        <w:r w:rsidRPr="0018183C">
          <w:rPr>
            <w:rFonts w:ascii="Times New Roman" w:eastAsia="宋体" w:hAnsi="Times New Roman"/>
          </w:rPr>
          <w:t xml:space="preserve"> </w:t>
        </w:r>
        <w:r>
          <w:rPr>
            <w:rFonts w:ascii="Times New Roman" w:eastAsia="宋体" w:hAnsi="Times New Roman" w:hint="eastAsia"/>
          </w:rPr>
          <w:t>动态变化的学习率</w:t>
        </w:r>
      </w:ins>
    </w:p>
    <w:p w14:paraId="24547D59" w14:textId="0C821BF0" w:rsidR="003F0D33" w:rsidRDefault="003F0D33" w:rsidP="003F0D33">
      <w:pPr>
        <w:rPr>
          <w:ins w:id="1476" w:author="Liu xg" w:date="2021-06-12T20:55:00Z"/>
          <w:rFonts w:ascii="宋体" w:hAnsi="宋体"/>
        </w:rPr>
      </w:pPr>
      <w:ins w:id="1477" w:author="Liu xg" w:date="2021-06-12T20:54:00Z">
        <w:r w:rsidRPr="00DB209F">
          <w:rPr>
            <w:rFonts w:hint="eastAsia"/>
          </w:rPr>
          <w:t>我们考虑通过智能体的</w:t>
        </w:r>
        <w:r w:rsidRPr="0018183C">
          <w:rPr>
            <w:rFonts w:hint="eastAsia"/>
          </w:rPr>
          <w:t>阶段</w:t>
        </w:r>
      </w:ins>
      <w:ins w:id="1478" w:author="Liu xg" w:date="2021-06-12T21:00:00Z">
        <w:r w:rsidR="00D97F75">
          <w:rPr>
            <w:rFonts w:hint="eastAsia"/>
          </w:rPr>
          <w:t>累积</w:t>
        </w:r>
      </w:ins>
      <w:ins w:id="1479" w:author="Liu xg" w:date="2021-06-12T20:54:00Z">
        <w:r w:rsidRPr="0018183C">
          <w:rPr>
            <w:rFonts w:hint="eastAsia"/>
          </w:rPr>
          <w:t>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w:t>
        </w:r>
      </w:ins>
      <w:ins w:id="1480" w:author="Liu xg" w:date="2021-06-12T21:00:00Z">
        <w:r w:rsidR="00D97F75">
          <w:rPr>
            <w:rFonts w:hint="eastAsia"/>
          </w:rPr>
          <w:t>累积</w:t>
        </w:r>
      </w:ins>
      <w:ins w:id="1481" w:author="Liu xg" w:date="2021-06-12T20:54:00Z">
        <w:r>
          <w:rPr>
            <w:rFonts w:hint="eastAsia"/>
          </w:rPr>
          <w:t>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和固定学习率的团体进行了对比实验，证明了我们的方法对异质性团体的分工合作形成是有效的。如图</w:t>
        </w:r>
        <w:r>
          <w:rPr>
            <w:rFonts w:ascii="宋体" w:hAnsi="宋体"/>
          </w:rPr>
          <w:t>6</w:t>
        </w:r>
        <w:r>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w:t>
        </w:r>
        <w:proofErr w:type="gramStart"/>
        <w:r>
          <w:rPr>
            <w:rFonts w:ascii="宋体" w:hAnsi="宋体" w:hint="eastAsia"/>
          </w:rPr>
          <w:t>率团体</w:t>
        </w:r>
        <w:proofErr w:type="gramEnd"/>
        <w:r>
          <w:rPr>
            <w:rFonts w:ascii="宋体" w:hAnsi="宋体" w:hint="eastAsia"/>
          </w:rPr>
          <w:t>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ins>
    </w:p>
    <w:p w14:paraId="3F99EFA3" w14:textId="77777777" w:rsidR="00613A3F" w:rsidRDefault="00613A3F" w:rsidP="003F0D33">
      <w:pPr>
        <w:rPr>
          <w:ins w:id="1482" w:author="Liu xg" w:date="2021-06-12T20:54:00Z"/>
          <w:rFonts w:ascii="宋体" w:hAnsi="宋体"/>
        </w:rPr>
      </w:pPr>
    </w:p>
    <w:p w14:paraId="1C208BF3" w14:textId="77777777" w:rsidR="00613A3F" w:rsidRDefault="00613A3F" w:rsidP="00613A3F">
      <w:pPr>
        <w:jc w:val="center"/>
        <w:rPr>
          <w:ins w:id="1483" w:author="Liu xg" w:date="2021-06-12T20:55:00Z"/>
        </w:rPr>
      </w:pPr>
      <w:ins w:id="1484" w:author="Liu xg" w:date="2021-06-12T20:55:00Z">
        <w:r>
          <w:rPr>
            <w:rFonts w:hint="eastAsia"/>
          </w:rPr>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ins>
    </w:p>
    <w:tbl>
      <w:tblPr>
        <w:tblStyle w:val="a3"/>
        <w:tblW w:w="7901" w:type="dxa"/>
        <w:jc w:val="center"/>
        <w:tblLayout w:type="fixed"/>
        <w:tblLook w:val="04A0" w:firstRow="1" w:lastRow="0" w:firstColumn="1" w:lastColumn="0" w:noHBand="0" w:noVBand="1"/>
        <w:tblPrChange w:id="1485" w:author="Liu xg" w:date="2021-06-15T10:41:00Z">
          <w:tblPr>
            <w:tblStyle w:val="a3"/>
            <w:tblW w:w="8169" w:type="dxa"/>
            <w:jc w:val="center"/>
            <w:tblLayout w:type="fixed"/>
            <w:tblLook w:val="04A0" w:firstRow="1" w:lastRow="0" w:firstColumn="1" w:lastColumn="0" w:noHBand="0" w:noVBand="1"/>
          </w:tblPr>
        </w:tblPrChange>
      </w:tblPr>
      <w:tblGrid>
        <w:gridCol w:w="1561"/>
        <w:gridCol w:w="1032"/>
        <w:gridCol w:w="607"/>
        <w:gridCol w:w="1236"/>
        <w:gridCol w:w="369"/>
        <w:gridCol w:w="435"/>
        <w:gridCol w:w="534"/>
        <w:gridCol w:w="2127"/>
        <w:tblGridChange w:id="1486">
          <w:tblGrid>
            <w:gridCol w:w="2128"/>
            <w:gridCol w:w="1032"/>
            <w:gridCol w:w="607"/>
            <w:gridCol w:w="1236"/>
            <w:gridCol w:w="369"/>
            <w:gridCol w:w="435"/>
            <w:gridCol w:w="534"/>
            <w:gridCol w:w="1828"/>
          </w:tblGrid>
        </w:tblGridChange>
      </w:tblGrid>
      <w:tr w:rsidR="00613A3F" w14:paraId="58829ABD" w14:textId="77777777" w:rsidTr="00D76AD8">
        <w:trPr>
          <w:trHeight w:val="353"/>
          <w:jc w:val="center"/>
          <w:ins w:id="1487" w:author="Liu xg" w:date="2021-06-12T20:55:00Z"/>
          <w:trPrChange w:id="1488" w:author="Liu xg" w:date="2021-06-15T10:41:00Z">
            <w:trPr>
              <w:trHeight w:val="353"/>
              <w:jc w:val="center"/>
            </w:trPr>
          </w:trPrChange>
        </w:trPr>
        <w:tc>
          <w:tcPr>
            <w:tcW w:w="1561" w:type="dxa"/>
            <w:tcBorders>
              <w:top w:val="single" w:sz="8" w:space="0" w:color="auto"/>
              <w:left w:val="nil"/>
              <w:bottom w:val="single" w:sz="8" w:space="0" w:color="auto"/>
              <w:right w:val="nil"/>
            </w:tcBorders>
            <w:vAlign w:val="center"/>
            <w:tcPrChange w:id="1489" w:author="Liu xg" w:date="2021-06-15T10:41:00Z">
              <w:tcPr>
                <w:tcW w:w="2128" w:type="dxa"/>
                <w:tcBorders>
                  <w:top w:val="single" w:sz="8" w:space="0" w:color="auto"/>
                  <w:left w:val="nil"/>
                  <w:bottom w:val="single" w:sz="8" w:space="0" w:color="auto"/>
                  <w:right w:val="nil"/>
                </w:tcBorders>
                <w:vAlign w:val="center"/>
              </w:tcPr>
            </w:tcPrChange>
          </w:tcPr>
          <w:p w14:paraId="27A5ACCA" w14:textId="77777777" w:rsidR="00613A3F" w:rsidRDefault="00613A3F" w:rsidP="001F07C0">
            <w:pPr>
              <w:jc w:val="center"/>
              <w:rPr>
                <w:ins w:id="1490"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91" w:author="Liu xg" w:date="2021-06-15T10:41:00Z">
              <w:tcPr>
                <w:tcW w:w="1032" w:type="dxa"/>
                <w:tcBorders>
                  <w:top w:val="single" w:sz="8" w:space="0" w:color="auto"/>
                  <w:left w:val="nil"/>
                  <w:bottom w:val="single" w:sz="8" w:space="0" w:color="auto"/>
                  <w:right w:val="nil"/>
                </w:tcBorders>
                <w:vAlign w:val="center"/>
              </w:tcPr>
            </w:tcPrChange>
          </w:tcPr>
          <w:p w14:paraId="19E28E1D" w14:textId="77777777" w:rsidR="00613A3F" w:rsidRPr="00E6710D" w:rsidRDefault="00613A3F" w:rsidP="001F07C0">
            <w:pPr>
              <w:jc w:val="center"/>
              <w:rPr>
                <w:ins w:id="1492" w:author="Liu xg" w:date="2021-06-12T20:55:00Z"/>
                <w:i/>
              </w:rPr>
            </w:pPr>
            <m:oMathPara>
              <m:oMath>
                <m:r>
                  <w:ins w:id="1493" w:author="Liu xg" w:date="2021-06-12T20:55:00Z">
                    <w:rPr>
                      <w:rFonts w:ascii="Cambria Math" w:hAnsi="Cambria Math"/>
                    </w:rPr>
                    <m:t>A</m:t>
                  </w:ins>
                </m:r>
                <m:r>
                  <w:ins w:id="1494" w:author="Liu xg" w:date="2021-06-12T20:55:00Z">
                    <w:rPr>
                      <w:rFonts w:ascii="Cambria Math" w:hAnsi="Cambria Math" w:hint="eastAsia"/>
                    </w:rPr>
                    <m:t>gen</m:t>
                  </w:ins>
                </m:r>
                <m:sSub>
                  <m:sSubPr>
                    <m:ctrlPr>
                      <w:ins w:id="1495" w:author="Liu xg" w:date="2021-06-12T20:55:00Z">
                        <w:rPr>
                          <w:rFonts w:ascii="Cambria Math" w:hAnsi="Cambria Math"/>
                          <w:i/>
                        </w:rPr>
                      </w:ins>
                    </m:ctrlPr>
                  </m:sSubPr>
                  <m:e>
                    <m:r>
                      <w:ins w:id="1496" w:author="Liu xg" w:date="2021-06-12T20:55:00Z">
                        <w:rPr>
                          <w:rFonts w:ascii="Cambria Math" w:hAnsi="Cambria Math" w:hint="eastAsia"/>
                        </w:rPr>
                        <m:t>t</m:t>
                      </w:ins>
                    </m:r>
                    <m:ctrlPr>
                      <w:ins w:id="1497" w:author="Liu xg" w:date="2021-06-12T20:55:00Z">
                        <w:rPr>
                          <w:rFonts w:ascii="Cambria Math" w:hAnsi="Cambria Math" w:hint="eastAsia"/>
                          <w:i/>
                        </w:rPr>
                      </w:ins>
                    </m:ctrlPr>
                  </m:e>
                  <m:sub>
                    <m:r>
                      <w:ins w:id="1498" w:author="Liu xg" w:date="2021-06-12T20:55: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499" w:author="Liu xg" w:date="2021-06-15T10:41:00Z">
              <w:tcPr>
                <w:tcW w:w="607" w:type="dxa"/>
                <w:tcBorders>
                  <w:top w:val="single" w:sz="8" w:space="0" w:color="auto"/>
                  <w:left w:val="nil"/>
                  <w:bottom w:val="single" w:sz="8" w:space="0" w:color="auto"/>
                  <w:right w:val="nil"/>
                </w:tcBorders>
                <w:vAlign w:val="center"/>
              </w:tcPr>
            </w:tcPrChange>
          </w:tcPr>
          <w:p w14:paraId="2372A203" w14:textId="77777777" w:rsidR="00613A3F" w:rsidRPr="000C4767" w:rsidRDefault="00133C2A" w:rsidP="001F07C0">
            <w:pPr>
              <w:jc w:val="center"/>
              <w:rPr>
                <w:ins w:id="1500" w:author="Liu xg" w:date="2021-06-12T20:55:00Z"/>
                <w:b/>
                <w:bCs/>
                <w:i/>
              </w:rPr>
            </w:pPr>
            <m:oMathPara>
              <m:oMath>
                <m:sSup>
                  <m:sSupPr>
                    <m:ctrlPr>
                      <w:ins w:id="1501" w:author="Liu xg" w:date="2021-06-12T20:55:00Z">
                        <w:rPr>
                          <w:rFonts w:ascii="Cambria Math" w:hAnsi="Cambria Math"/>
                          <w:b/>
                          <w:bCs/>
                          <w:i/>
                        </w:rPr>
                      </w:ins>
                    </m:ctrlPr>
                  </m:sSupPr>
                  <m:e>
                    <m:acc>
                      <m:accPr>
                        <m:ctrlPr>
                          <w:ins w:id="1502" w:author="Liu xg" w:date="2021-06-12T20:55:00Z">
                            <w:rPr>
                              <w:rFonts w:ascii="Cambria Math" w:hAnsi="Cambria Math"/>
                              <w:b/>
                              <w:bCs/>
                              <w:i/>
                            </w:rPr>
                          </w:ins>
                        </m:ctrlPr>
                      </m:accPr>
                      <m:e>
                        <m:r>
                          <w:ins w:id="1503" w:author="Liu xg" w:date="2021-06-12T20:55:00Z">
                            <m:rPr>
                              <m:sty m:val="bi"/>
                            </m:rPr>
                            <w:rPr>
                              <w:rFonts w:ascii="Cambria Math" w:hAnsi="Cambria Math"/>
                            </w:rPr>
                            <m:t>R</m:t>
                          </w:ins>
                        </m:r>
                      </m:e>
                    </m:acc>
                  </m:e>
                  <m:sup>
                    <m:r>
                      <w:ins w:id="1504" w:author="Liu xg" w:date="2021-06-12T20:55: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505" w:author="Liu xg" w:date="2021-06-15T10:41:00Z">
              <w:tcPr>
                <w:tcW w:w="1236" w:type="dxa"/>
                <w:tcBorders>
                  <w:top w:val="single" w:sz="8" w:space="0" w:color="auto"/>
                  <w:left w:val="nil"/>
                  <w:bottom w:val="single" w:sz="8" w:space="0" w:color="auto"/>
                  <w:right w:val="nil"/>
                </w:tcBorders>
                <w:vAlign w:val="center"/>
              </w:tcPr>
            </w:tcPrChange>
          </w:tcPr>
          <w:p w14:paraId="7FBE1EC2" w14:textId="77777777" w:rsidR="00613A3F" w:rsidRPr="000C4767" w:rsidRDefault="00133C2A" w:rsidP="001F07C0">
            <w:pPr>
              <w:jc w:val="center"/>
              <w:rPr>
                <w:ins w:id="1506" w:author="Liu xg" w:date="2021-06-12T20:55:00Z"/>
                <w:i/>
              </w:rPr>
            </w:pPr>
            <m:oMathPara>
              <m:oMath>
                <m:sSup>
                  <m:sSupPr>
                    <m:ctrlPr>
                      <w:ins w:id="1507" w:author="Liu xg" w:date="2021-06-12T20:55:00Z">
                        <w:rPr>
                          <w:rFonts w:ascii="Cambria Math" w:hAnsi="Cambria Math"/>
                          <w:i/>
                        </w:rPr>
                      </w:ins>
                    </m:ctrlPr>
                  </m:sSupPr>
                  <m:e>
                    <m:r>
                      <w:ins w:id="1508" w:author="Liu xg" w:date="2021-06-12T20:55:00Z">
                        <w:rPr>
                          <w:rFonts w:ascii="Cambria Math" w:hAnsi="Cambria Math"/>
                        </w:rPr>
                        <m:t>M</m:t>
                      </w:ins>
                    </m:r>
                  </m:e>
                  <m:sup>
                    <m:r>
                      <w:ins w:id="1509" w:author="Liu xg" w:date="2021-06-12T20:55:00Z">
                        <w:rPr>
                          <w:rFonts w:ascii="Cambria Math" w:hAnsi="Cambria Math"/>
                        </w:rPr>
                        <m:t>i</m:t>
                      </w:ins>
                    </m:r>
                  </m:sup>
                </m:sSup>
              </m:oMath>
            </m:oMathPara>
          </w:p>
        </w:tc>
        <w:tc>
          <w:tcPr>
            <w:tcW w:w="369" w:type="dxa"/>
            <w:tcBorders>
              <w:top w:val="single" w:sz="8" w:space="0" w:color="auto"/>
              <w:left w:val="nil"/>
              <w:bottom w:val="single" w:sz="8" w:space="0" w:color="auto"/>
              <w:right w:val="nil"/>
            </w:tcBorders>
            <w:vAlign w:val="center"/>
            <w:tcPrChange w:id="1510" w:author="Liu xg" w:date="2021-06-15T10:41:00Z">
              <w:tcPr>
                <w:tcW w:w="369" w:type="dxa"/>
                <w:tcBorders>
                  <w:top w:val="single" w:sz="8" w:space="0" w:color="auto"/>
                  <w:left w:val="nil"/>
                  <w:bottom w:val="single" w:sz="8" w:space="0" w:color="auto"/>
                  <w:right w:val="nil"/>
                </w:tcBorders>
                <w:vAlign w:val="center"/>
              </w:tcPr>
            </w:tcPrChange>
          </w:tcPr>
          <w:p w14:paraId="3BAEF83B" w14:textId="77777777" w:rsidR="00613A3F" w:rsidRPr="000C4767" w:rsidRDefault="00613A3F" w:rsidP="001F07C0">
            <w:pPr>
              <w:jc w:val="center"/>
              <w:rPr>
                <w:ins w:id="1511" w:author="Liu xg" w:date="2021-06-12T20:55:00Z"/>
                <w:i/>
              </w:rPr>
            </w:pPr>
            <m:oMathPara>
              <m:oMath>
                <m:r>
                  <w:ins w:id="1512" w:author="Liu xg" w:date="2021-06-12T20:55:00Z">
                    <w:rPr>
                      <w:rFonts w:ascii="Cambria Math" w:hAnsi="Cambria Math"/>
                    </w:rPr>
                    <m:t>τ</m:t>
                  </w:ins>
                </m:r>
              </m:oMath>
            </m:oMathPara>
          </w:p>
        </w:tc>
        <w:tc>
          <w:tcPr>
            <w:tcW w:w="435" w:type="dxa"/>
            <w:tcBorders>
              <w:top w:val="single" w:sz="8" w:space="0" w:color="auto"/>
              <w:left w:val="nil"/>
              <w:bottom w:val="single" w:sz="8" w:space="0" w:color="auto"/>
              <w:right w:val="nil"/>
            </w:tcBorders>
            <w:vAlign w:val="center"/>
            <w:tcPrChange w:id="1513" w:author="Liu xg" w:date="2021-06-15T10:41:00Z">
              <w:tcPr>
                <w:tcW w:w="435" w:type="dxa"/>
                <w:tcBorders>
                  <w:top w:val="single" w:sz="8" w:space="0" w:color="auto"/>
                  <w:left w:val="nil"/>
                  <w:bottom w:val="single" w:sz="8" w:space="0" w:color="auto"/>
                  <w:right w:val="nil"/>
                </w:tcBorders>
                <w:vAlign w:val="center"/>
              </w:tcPr>
            </w:tcPrChange>
          </w:tcPr>
          <w:p w14:paraId="4275BDBC" w14:textId="77777777" w:rsidR="00613A3F" w:rsidRPr="000C4767" w:rsidRDefault="00133C2A" w:rsidP="001F07C0">
            <w:pPr>
              <w:jc w:val="center"/>
              <w:rPr>
                <w:ins w:id="1514" w:author="Liu xg" w:date="2021-06-12T20:55:00Z"/>
                <w:i/>
              </w:rPr>
            </w:pPr>
            <m:oMathPara>
              <m:oMath>
                <m:sSub>
                  <m:sSubPr>
                    <m:ctrlPr>
                      <w:ins w:id="1515" w:author="Liu xg" w:date="2021-06-12T20:55:00Z">
                        <w:rPr>
                          <w:rFonts w:ascii="Cambria Math" w:hAnsi="Cambria Math"/>
                          <w:i/>
                        </w:rPr>
                      </w:ins>
                    </m:ctrlPr>
                  </m:sSubPr>
                  <m:e>
                    <m:r>
                      <w:ins w:id="1516" w:author="Liu xg" w:date="2021-06-12T20:55:00Z">
                        <w:rPr>
                          <w:rFonts w:ascii="Cambria Math" w:hAnsi="Cambria Math"/>
                        </w:rPr>
                        <m:t>r</m:t>
                      </w:ins>
                    </m:r>
                  </m:e>
                  <m:sub>
                    <m:r>
                      <w:ins w:id="1517" w:author="Liu xg" w:date="2021-06-12T20:55:00Z">
                        <w:rPr>
                          <w:rFonts w:ascii="Cambria Math" w:hAnsi="Cambria Math"/>
                        </w:rPr>
                        <m:t>a</m:t>
                      </w:ins>
                    </m:r>
                  </m:sub>
                </m:sSub>
              </m:oMath>
            </m:oMathPara>
          </w:p>
        </w:tc>
        <w:tc>
          <w:tcPr>
            <w:tcW w:w="534" w:type="dxa"/>
            <w:tcBorders>
              <w:top w:val="single" w:sz="8" w:space="0" w:color="auto"/>
              <w:left w:val="nil"/>
              <w:bottom w:val="single" w:sz="8" w:space="0" w:color="auto"/>
              <w:right w:val="nil"/>
            </w:tcBorders>
            <w:vAlign w:val="center"/>
            <w:tcPrChange w:id="1518" w:author="Liu xg" w:date="2021-06-15T10:41:00Z">
              <w:tcPr>
                <w:tcW w:w="534" w:type="dxa"/>
                <w:tcBorders>
                  <w:top w:val="single" w:sz="8" w:space="0" w:color="auto"/>
                  <w:left w:val="nil"/>
                  <w:bottom w:val="single" w:sz="8" w:space="0" w:color="auto"/>
                  <w:right w:val="nil"/>
                </w:tcBorders>
                <w:vAlign w:val="center"/>
              </w:tcPr>
            </w:tcPrChange>
          </w:tcPr>
          <w:p w14:paraId="39FCA805" w14:textId="77777777" w:rsidR="00613A3F" w:rsidRPr="000C4767" w:rsidRDefault="00133C2A" w:rsidP="001F07C0">
            <w:pPr>
              <w:jc w:val="center"/>
              <w:rPr>
                <w:ins w:id="1519" w:author="Liu xg" w:date="2021-06-12T20:55:00Z"/>
                <w:i/>
              </w:rPr>
            </w:pPr>
            <m:oMathPara>
              <m:oMath>
                <m:sSub>
                  <m:sSubPr>
                    <m:ctrlPr>
                      <w:ins w:id="1520" w:author="Liu xg" w:date="2021-06-12T20:55:00Z">
                        <w:rPr>
                          <w:rFonts w:ascii="Cambria Math" w:hAnsi="Cambria Math"/>
                          <w:i/>
                        </w:rPr>
                      </w:ins>
                    </m:ctrlPr>
                  </m:sSubPr>
                  <m:e>
                    <m:r>
                      <w:ins w:id="1521" w:author="Liu xg" w:date="2021-06-12T20:55:00Z">
                        <w:rPr>
                          <w:rFonts w:ascii="Cambria Math" w:hAnsi="Cambria Math"/>
                        </w:rPr>
                        <m:t>r</m:t>
                      </w:ins>
                    </m:r>
                  </m:e>
                  <m:sub>
                    <m:r>
                      <w:ins w:id="1522" w:author="Liu xg" w:date="2021-06-12T20:55:00Z">
                        <w:rPr>
                          <w:rFonts w:ascii="Cambria Math" w:hAnsi="Cambria Math"/>
                        </w:rPr>
                        <m:t>g</m:t>
                      </w:ins>
                    </m:r>
                  </m:sub>
                </m:sSub>
              </m:oMath>
            </m:oMathPara>
          </w:p>
        </w:tc>
        <w:tc>
          <w:tcPr>
            <w:tcW w:w="2127" w:type="dxa"/>
            <w:tcBorders>
              <w:top w:val="single" w:sz="8" w:space="0" w:color="auto"/>
              <w:left w:val="nil"/>
              <w:bottom w:val="single" w:sz="8" w:space="0" w:color="auto"/>
              <w:right w:val="nil"/>
            </w:tcBorders>
            <w:vAlign w:val="center"/>
            <w:tcPrChange w:id="1523" w:author="Liu xg" w:date="2021-06-15T10:41:00Z">
              <w:tcPr>
                <w:tcW w:w="1828" w:type="dxa"/>
                <w:tcBorders>
                  <w:top w:val="single" w:sz="8" w:space="0" w:color="auto"/>
                  <w:left w:val="nil"/>
                  <w:bottom w:val="single" w:sz="8" w:space="0" w:color="auto"/>
                  <w:right w:val="nil"/>
                </w:tcBorders>
                <w:vAlign w:val="center"/>
              </w:tcPr>
            </w:tcPrChange>
          </w:tcPr>
          <w:p w14:paraId="2CC68FAD" w14:textId="77777777" w:rsidR="00613A3F" w:rsidRDefault="00133C2A" w:rsidP="001F07C0">
            <w:pPr>
              <w:jc w:val="center"/>
              <w:rPr>
                <w:ins w:id="1524" w:author="Liu xg" w:date="2021-06-12T20:55:00Z"/>
                <w:rFonts w:cs="Times New Roman"/>
              </w:rPr>
            </w:pPr>
            <m:oMathPara>
              <m:oMath>
                <m:sSup>
                  <m:sSupPr>
                    <m:ctrlPr>
                      <w:ins w:id="1525" w:author="Liu xg" w:date="2021-06-12T20:55:00Z">
                        <w:rPr>
                          <w:rFonts w:ascii="Cambria Math" w:hAnsi="Cambria Math"/>
                          <w:i/>
                        </w:rPr>
                      </w:ins>
                    </m:ctrlPr>
                  </m:sSupPr>
                  <m:e>
                    <m:r>
                      <w:ins w:id="1526" w:author="Liu xg" w:date="2021-06-12T20:55:00Z">
                        <w:rPr>
                          <w:rFonts w:ascii="Cambria Math" w:hAnsi="Cambria Math"/>
                        </w:rPr>
                        <m:t>η</m:t>
                      </w:ins>
                    </m:r>
                  </m:e>
                  <m:sup>
                    <m:r>
                      <w:ins w:id="1527" w:author="Liu xg" w:date="2021-06-12T20:55:00Z">
                        <w:rPr>
                          <w:rFonts w:ascii="Cambria Math" w:hAnsi="Cambria Math"/>
                        </w:rPr>
                        <m:t>i</m:t>
                      </w:ins>
                    </m:r>
                  </m:sup>
                </m:sSup>
              </m:oMath>
            </m:oMathPara>
          </w:p>
        </w:tc>
      </w:tr>
      <w:tr w:rsidR="00613A3F" w14:paraId="192A9F46" w14:textId="77777777" w:rsidTr="00D76AD8">
        <w:trPr>
          <w:trHeight w:val="346"/>
          <w:jc w:val="center"/>
          <w:ins w:id="1528" w:author="Liu xg" w:date="2021-06-12T20:55:00Z"/>
          <w:trPrChange w:id="1529" w:author="Liu xg" w:date="2021-06-15T10:41:00Z">
            <w:trPr>
              <w:trHeight w:val="346"/>
              <w:jc w:val="center"/>
            </w:trPr>
          </w:trPrChange>
        </w:trPr>
        <w:tc>
          <w:tcPr>
            <w:tcW w:w="1561" w:type="dxa"/>
            <w:vMerge w:val="restart"/>
            <w:tcBorders>
              <w:top w:val="single" w:sz="8" w:space="0" w:color="auto"/>
              <w:left w:val="nil"/>
              <w:bottom w:val="single" w:sz="8" w:space="0" w:color="auto"/>
              <w:right w:val="nil"/>
            </w:tcBorders>
            <w:vAlign w:val="center"/>
            <w:tcPrChange w:id="1530" w:author="Liu xg" w:date="2021-06-15T10:41:00Z">
              <w:tcPr>
                <w:tcW w:w="2128" w:type="dxa"/>
                <w:vMerge w:val="restart"/>
                <w:tcBorders>
                  <w:top w:val="single" w:sz="8" w:space="0" w:color="auto"/>
                  <w:left w:val="nil"/>
                  <w:bottom w:val="single" w:sz="8" w:space="0" w:color="auto"/>
                  <w:right w:val="nil"/>
                </w:tcBorders>
                <w:vAlign w:val="center"/>
              </w:tcPr>
            </w:tcPrChange>
          </w:tcPr>
          <w:p w14:paraId="25773C06" w14:textId="77777777" w:rsidR="00613A3F" w:rsidRDefault="00613A3F" w:rsidP="001F07C0">
            <w:pPr>
              <w:jc w:val="center"/>
              <w:rPr>
                <w:ins w:id="1531" w:author="Liu xg" w:date="2021-06-12T20:55:00Z"/>
                <w:rFonts w:cs="Times New Roman"/>
              </w:rPr>
            </w:pPr>
            <w:ins w:id="1532" w:author="Liu xg" w:date="2021-06-12T20:55:00Z">
              <w:r w:rsidRPr="009C37BF">
                <w:rPr>
                  <w:rFonts w:cs="Times New Roman"/>
                </w:rPr>
                <w:t>Heterogeneous</w:t>
              </w:r>
              <w:r w:rsidRPr="009C37BF">
                <w:rPr>
                  <w:rFonts w:ascii="宋体" w:hAnsi="宋体" w:hint="eastAsia"/>
                </w:rPr>
                <w:t>团体</w:t>
              </w:r>
            </w:ins>
          </w:p>
        </w:tc>
        <w:tc>
          <w:tcPr>
            <w:tcW w:w="1032" w:type="dxa"/>
            <w:tcBorders>
              <w:top w:val="single" w:sz="8" w:space="0" w:color="auto"/>
              <w:left w:val="nil"/>
              <w:bottom w:val="single" w:sz="8" w:space="0" w:color="auto"/>
              <w:right w:val="nil"/>
            </w:tcBorders>
            <w:vAlign w:val="center"/>
            <w:tcPrChange w:id="1533" w:author="Liu xg" w:date="2021-06-15T10:41:00Z">
              <w:tcPr>
                <w:tcW w:w="1032" w:type="dxa"/>
                <w:tcBorders>
                  <w:top w:val="single" w:sz="8" w:space="0" w:color="auto"/>
                  <w:left w:val="nil"/>
                  <w:bottom w:val="single" w:sz="8" w:space="0" w:color="auto"/>
                  <w:right w:val="nil"/>
                </w:tcBorders>
                <w:vAlign w:val="center"/>
              </w:tcPr>
            </w:tcPrChange>
          </w:tcPr>
          <w:p w14:paraId="6A467337" w14:textId="77777777" w:rsidR="00613A3F" w:rsidRDefault="00613A3F" w:rsidP="001F07C0">
            <w:pPr>
              <w:jc w:val="center"/>
              <w:rPr>
                <w:ins w:id="1534" w:author="Liu xg" w:date="2021-06-12T20:55:00Z"/>
              </w:rPr>
            </w:pPr>
            <m:oMath>
              <m:r>
                <w:ins w:id="1535" w:author="Liu xg" w:date="2021-06-12T20:55:00Z">
                  <w:rPr>
                    <w:rFonts w:ascii="Cambria Math" w:hAnsi="Cambria Math"/>
                  </w:rPr>
                  <m:t>1</m:t>
                </w:ins>
              </m:r>
            </m:oMath>
            <w:ins w:id="1536"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537" w:author="Liu xg" w:date="2021-06-15T10:41:00Z">
              <w:tcPr>
                <w:tcW w:w="607" w:type="dxa"/>
                <w:tcBorders>
                  <w:top w:val="single" w:sz="8" w:space="0" w:color="auto"/>
                  <w:left w:val="nil"/>
                  <w:bottom w:val="single" w:sz="8" w:space="0" w:color="auto"/>
                  <w:right w:val="nil"/>
                </w:tcBorders>
                <w:vAlign w:val="center"/>
              </w:tcPr>
            </w:tcPrChange>
          </w:tcPr>
          <w:p w14:paraId="2BBEF84C" w14:textId="77777777" w:rsidR="00613A3F" w:rsidRDefault="00613A3F" w:rsidP="001F07C0">
            <w:pPr>
              <w:jc w:val="center"/>
              <w:rPr>
                <w:ins w:id="1538" w:author="Liu xg" w:date="2021-06-12T20:55:00Z"/>
              </w:rPr>
            </w:pPr>
            <w:ins w:id="1539" w:author="Liu xg" w:date="2021-06-12T20:55:00Z">
              <w:r>
                <w:t>10</w:t>
              </w:r>
            </w:ins>
          </w:p>
        </w:tc>
        <w:tc>
          <w:tcPr>
            <w:tcW w:w="1236" w:type="dxa"/>
            <w:tcBorders>
              <w:top w:val="single" w:sz="8" w:space="0" w:color="auto"/>
              <w:left w:val="nil"/>
              <w:bottom w:val="single" w:sz="8" w:space="0" w:color="auto"/>
              <w:right w:val="nil"/>
            </w:tcBorders>
            <w:vAlign w:val="center"/>
            <w:tcPrChange w:id="1540" w:author="Liu xg" w:date="2021-06-15T10:41:00Z">
              <w:tcPr>
                <w:tcW w:w="1236" w:type="dxa"/>
                <w:tcBorders>
                  <w:top w:val="single" w:sz="8" w:space="0" w:color="auto"/>
                  <w:left w:val="nil"/>
                  <w:bottom w:val="single" w:sz="8" w:space="0" w:color="auto"/>
                  <w:right w:val="nil"/>
                </w:tcBorders>
                <w:vAlign w:val="center"/>
              </w:tcPr>
            </w:tcPrChange>
          </w:tcPr>
          <w:p w14:paraId="584843FD" w14:textId="45BE3C97" w:rsidR="00613A3F" w:rsidRDefault="00F04D54" w:rsidP="001F07C0">
            <w:pPr>
              <w:jc w:val="center"/>
              <w:rPr>
                <w:ins w:id="1541" w:author="Liu xg" w:date="2021-06-12T20:55:00Z"/>
              </w:rPr>
            </w:pPr>
            <w:ins w:id="1542"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543" w:author="Liu xg" w:date="2021-06-15T10:41:00Z">
              <w:tcPr>
                <w:tcW w:w="369" w:type="dxa"/>
                <w:vMerge w:val="restart"/>
                <w:tcBorders>
                  <w:top w:val="single" w:sz="8" w:space="0" w:color="auto"/>
                  <w:left w:val="nil"/>
                  <w:bottom w:val="single" w:sz="8" w:space="0" w:color="auto"/>
                  <w:right w:val="nil"/>
                </w:tcBorders>
                <w:vAlign w:val="center"/>
              </w:tcPr>
            </w:tcPrChange>
          </w:tcPr>
          <w:p w14:paraId="67652C94" w14:textId="77777777" w:rsidR="00613A3F" w:rsidRDefault="00613A3F" w:rsidP="001F07C0">
            <w:pPr>
              <w:jc w:val="center"/>
              <w:rPr>
                <w:ins w:id="1544" w:author="Liu xg" w:date="2021-06-12T20:55:00Z"/>
              </w:rPr>
            </w:pPr>
            <w:ins w:id="1545"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546" w:author="Liu xg" w:date="2021-06-15T10:41:00Z">
              <w:tcPr>
                <w:tcW w:w="435" w:type="dxa"/>
                <w:vMerge w:val="restart"/>
                <w:tcBorders>
                  <w:top w:val="single" w:sz="8" w:space="0" w:color="auto"/>
                  <w:left w:val="nil"/>
                  <w:bottom w:val="single" w:sz="8" w:space="0" w:color="auto"/>
                  <w:right w:val="nil"/>
                </w:tcBorders>
                <w:vAlign w:val="center"/>
              </w:tcPr>
            </w:tcPrChange>
          </w:tcPr>
          <w:p w14:paraId="2F6C2AA5" w14:textId="77777777" w:rsidR="00613A3F" w:rsidRDefault="00613A3F" w:rsidP="001F07C0">
            <w:pPr>
              <w:jc w:val="center"/>
              <w:rPr>
                <w:ins w:id="1547" w:author="Liu xg" w:date="2021-06-12T20:55:00Z"/>
              </w:rPr>
            </w:pPr>
            <w:ins w:id="1548"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549" w:author="Liu xg" w:date="2021-06-15T10:41:00Z">
              <w:tcPr>
                <w:tcW w:w="534" w:type="dxa"/>
                <w:vMerge w:val="restart"/>
                <w:tcBorders>
                  <w:top w:val="single" w:sz="8" w:space="0" w:color="auto"/>
                  <w:left w:val="nil"/>
                  <w:bottom w:val="single" w:sz="8" w:space="0" w:color="auto"/>
                  <w:right w:val="nil"/>
                </w:tcBorders>
                <w:vAlign w:val="center"/>
              </w:tcPr>
            </w:tcPrChange>
          </w:tcPr>
          <w:p w14:paraId="63ACBF9A" w14:textId="77777777" w:rsidR="00613A3F" w:rsidRDefault="00613A3F" w:rsidP="001F07C0">
            <w:pPr>
              <w:jc w:val="center"/>
              <w:rPr>
                <w:ins w:id="1550" w:author="Liu xg" w:date="2021-06-12T20:55:00Z"/>
              </w:rPr>
            </w:pPr>
            <w:ins w:id="1551"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552" w:author="Liu xg" w:date="2021-06-15T10:41:00Z">
              <w:tcPr>
                <w:tcW w:w="1828" w:type="dxa"/>
                <w:vMerge w:val="restart"/>
                <w:tcBorders>
                  <w:top w:val="single" w:sz="8" w:space="0" w:color="auto"/>
                  <w:left w:val="nil"/>
                  <w:bottom w:val="single" w:sz="8" w:space="0" w:color="auto"/>
                  <w:right w:val="nil"/>
                </w:tcBorders>
                <w:vAlign w:val="center"/>
              </w:tcPr>
            </w:tcPrChange>
          </w:tcPr>
          <w:p w14:paraId="753F519B" w14:textId="62727F74" w:rsidR="00613A3F" w:rsidRPr="004D0EFC" w:rsidRDefault="00133C2A" w:rsidP="00D76AD8">
            <w:pPr>
              <w:rPr>
                <w:ins w:id="1553" w:author="Liu xg" w:date="2021-06-12T20:55:00Z"/>
                <w:i/>
                <w:iCs w:val="0"/>
              </w:rPr>
              <w:pPrChange w:id="1554" w:author="Liu xg" w:date="2021-06-15T10:41:00Z">
                <w:pPr>
                  <w:jc w:val="center"/>
                </w:pPr>
              </w:pPrChange>
            </w:pPr>
            <m:oMathPara>
              <m:oMath>
                <m:f>
                  <m:fPr>
                    <m:ctrlPr>
                      <w:ins w:id="1555" w:author="Liu xg" w:date="2021-06-12T20:55:00Z">
                        <w:rPr>
                          <w:rFonts w:ascii="Cambria Math" w:hAnsi="Cambria Math"/>
                          <w:i/>
                        </w:rPr>
                      </w:ins>
                    </m:ctrlPr>
                  </m:fPr>
                  <m:num>
                    <m:sSup>
                      <m:sSupPr>
                        <m:ctrlPr>
                          <w:ins w:id="1556" w:author="Liu xg" w:date="2021-06-12T20:55:00Z">
                            <w:rPr>
                              <w:rFonts w:ascii="Cambria Math" w:hAnsi="Cambria Math"/>
                              <w:i/>
                            </w:rPr>
                          </w:ins>
                        </m:ctrlPr>
                      </m:sSupPr>
                      <m:e>
                        <m:r>
                          <w:ins w:id="1557" w:author="Liu xg" w:date="2021-06-12T20:55:00Z">
                            <w:rPr>
                              <w:rFonts w:ascii="Cambria Math" w:hAnsi="Cambria Math"/>
                            </w:rPr>
                            <m:t>max{</m:t>
                          </w:ins>
                        </m:r>
                        <m:acc>
                          <m:accPr>
                            <m:chr m:val="̃"/>
                            <m:ctrlPr>
                              <w:ins w:id="1558" w:author="Liu xg" w:date="2021-06-12T20:55:00Z">
                                <w:rPr>
                                  <w:rFonts w:ascii="Cambria Math" w:hAnsi="Cambria Math"/>
                                  <w:i/>
                                </w:rPr>
                              </w:ins>
                            </m:ctrlPr>
                          </m:accPr>
                          <m:e>
                            <m:r>
                              <w:ins w:id="1559" w:author="Liu xg" w:date="2021-06-12T20:55:00Z">
                                <w:rPr>
                                  <w:rFonts w:ascii="Cambria Math" w:hAnsi="Cambria Math"/>
                                </w:rPr>
                                <m:t>R</m:t>
                              </w:ins>
                            </m:r>
                          </m:e>
                        </m:acc>
                      </m:e>
                      <m:sup>
                        <m:r>
                          <w:ins w:id="1560" w:author="Liu xg" w:date="2021-06-12T20:55:00Z">
                            <w:rPr>
                              <w:rFonts w:ascii="Cambria Math" w:hAnsi="Cambria Math"/>
                            </w:rPr>
                            <m:t>i</m:t>
                          </w:ins>
                        </m:r>
                      </m:sup>
                    </m:sSup>
                    <m:r>
                      <w:ins w:id="1561" w:author="Liu xg" w:date="2021-06-12T20:55:00Z">
                        <w:rPr>
                          <w:rFonts w:ascii="Cambria Math" w:hAnsi="Cambria Math"/>
                        </w:rPr>
                        <m:t>-</m:t>
                      </w:ins>
                    </m:r>
                    <m:sSup>
                      <m:sSupPr>
                        <m:ctrlPr>
                          <w:ins w:id="1562" w:author="Liu xg" w:date="2021-06-12T20:55:00Z">
                            <w:rPr>
                              <w:rFonts w:ascii="Cambria Math" w:hAnsi="Cambria Math"/>
                              <w:i/>
                            </w:rPr>
                          </w:ins>
                        </m:ctrlPr>
                      </m:sSupPr>
                      <m:e>
                        <m:acc>
                          <m:accPr>
                            <m:ctrlPr>
                              <w:ins w:id="1563" w:author="Liu xg" w:date="2021-06-12T20:55:00Z">
                                <w:rPr>
                                  <w:rFonts w:ascii="Cambria Math" w:hAnsi="Cambria Math"/>
                                  <w:i/>
                                </w:rPr>
                              </w:ins>
                            </m:ctrlPr>
                          </m:accPr>
                          <m:e>
                            <m:r>
                              <w:ins w:id="1564" w:author="Liu xg" w:date="2021-06-12T20:55:00Z">
                                <w:rPr>
                                  <w:rFonts w:ascii="Cambria Math" w:hAnsi="Cambria Math"/>
                                </w:rPr>
                                <m:t>R</m:t>
                              </w:ins>
                            </m:r>
                          </m:e>
                        </m:acc>
                      </m:e>
                      <m:sup>
                        <m:r>
                          <w:ins w:id="1565" w:author="Liu xg" w:date="2021-06-12T20:55:00Z">
                            <w:rPr>
                              <w:rFonts w:ascii="Cambria Math" w:hAnsi="Cambria Math"/>
                            </w:rPr>
                            <m:t>i</m:t>
                          </w:ins>
                        </m:r>
                      </m:sup>
                    </m:sSup>
                    <m:r>
                      <w:ins w:id="1566" w:author="Liu xg" w:date="2021-06-12T20:55:00Z">
                        <w:rPr>
                          <w:rFonts w:ascii="Cambria Math" w:hAnsi="Cambria Math"/>
                        </w:rPr>
                        <m:t>,0}</m:t>
                      </w:ins>
                    </m:r>
                  </m:num>
                  <m:den>
                    <m:sSup>
                      <m:sSupPr>
                        <m:ctrlPr>
                          <w:ins w:id="1567" w:author="Liu xg" w:date="2021-06-12T20:55:00Z">
                            <w:rPr>
                              <w:rFonts w:ascii="Cambria Math" w:hAnsi="Cambria Math"/>
                              <w:i/>
                            </w:rPr>
                          </w:ins>
                        </m:ctrlPr>
                      </m:sSupPr>
                      <m:e>
                        <m:acc>
                          <m:accPr>
                            <m:ctrlPr>
                              <w:ins w:id="1568" w:author="Liu xg" w:date="2021-06-12T20:55:00Z">
                                <w:rPr>
                                  <w:rFonts w:ascii="Cambria Math" w:hAnsi="Cambria Math"/>
                                  <w:i/>
                                </w:rPr>
                              </w:ins>
                            </m:ctrlPr>
                          </m:accPr>
                          <m:e>
                            <m:r>
                              <w:ins w:id="1569" w:author="Liu xg" w:date="2021-06-12T20:55:00Z">
                                <w:rPr>
                                  <w:rFonts w:ascii="Cambria Math" w:hAnsi="Cambria Math"/>
                                </w:rPr>
                                <m:t>R</m:t>
                              </w:ins>
                            </m:r>
                          </m:e>
                        </m:acc>
                      </m:e>
                      <m:sup>
                        <m:r>
                          <w:ins w:id="1570" w:author="Liu xg" w:date="2021-06-12T20:55:00Z">
                            <w:rPr>
                              <w:rFonts w:ascii="Cambria Math" w:hAnsi="Cambria Math"/>
                            </w:rPr>
                            <m:t>i</m:t>
                          </w:ins>
                        </m:r>
                      </m:sup>
                    </m:sSup>
                  </m:den>
                </m:f>
                <m:r>
                  <w:ins w:id="1571" w:author="Liu xg" w:date="2021-06-15T10:41:00Z">
                    <w:rPr>
                      <w:rFonts w:ascii="Cambria Math" w:hAnsi="Cambria Math"/>
                    </w:rPr>
                    <m:t>*r</m:t>
                  </w:ins>
                </m:r>
              </m:oMath>
            </m:oMathPara>
          </w:p>
        </w:tc>
      </w:tr>
      <w:tr w:rsidR="00613A3F" w14:paraId="7E804158" w14:textId="77777777" w:rsidTr="00D76AD8">
        <w:trPr>
          <w:trHeight w:val="353"/>
          <w:jc w:val="center"/>
          <w:ins w:id="1572" w:author="Liu xg" w:date="2021-06-12T20:55:00Z"/>
          <w:trPrChange w:id="1573"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574" w:author="Liu xg" w:date="2021-06-15T10:41:00Z">
              <w:tcPr>
                <w:tcW w:w="2128" w:type="dxa"/>
                <w:vMerge/>
                <w:tcBorders>
                  <w:top w:val="single" w:sz="8" w:space="0" w:color="auto"/>
                  <w:left w:val="nil"/>
                  <w:bottom w:val="single" w:sz="8" w:space="0" w:color="auto"/>
                  <w:right w:val="nil"/>
                </w:tcBorders>
                <w:vAlign w:val="center"/>
              </w:tcPr>
            </w:tcPrChange>
          </w:tcPr>
          <w:p w14:paraId="132CEC91" w14:textId="77777777" w:rsidR="00613A3F" w:rsidRDefault="00613A3F" w:rsidP="001F07C0">
            <w:pPr>
              <w:jc w:val="center"/>
              <w:rPr>
                <w:ins w:id="1575"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576" w:author="Liu xg" w:date="2021-06-15T10:41:00Z">
              <w:tcPr>
                <w:tcW w:w="1032" w:type="dxa"/>
                <w:tcBorders>
                  <w:top w:val="single" w:sz="8" w:space="0" w:color="auto"/>
                  <w:left w:val="nil"/>
                  <w:bottom w:val="single" w:sz="8" w:space="0" w:color="auto"/>
                  <w:right w:val="nil"/>
                </w:tcBorders>
                <w:vAlign w:val="center"/>
              </w:tcPr>
            </w:tcPrChange>
          </w:tcPr>
          <w:p w14:paraId="3D7C29A1" w14:textId="77777777" w:rsidR="00613A3F" w:rsidRDefault="00613A3F" w:rsidP="001F07C0">
            <w:pPr>
              <w:jc w:val="center"/>
              <w:rPr>
                <w:ins w:id="1577" w:author="Liu xg" w:date="2021-06-12T20:55:00Z"/>
              </w:rPr>
            </w:pPr>
            <m:oMathPara>
              <m:oMath>
                <m:r>
                  <w:ins w:id="1578"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579" w:author="Liu xg" w:date="2021-06-15T10:41:00Z">
              <w:tcPr>
                <w:tcW w:w="607" w:type="dxa"/>
                <w:tcBorders>
                  <w:top w:val="single" w:sz="8" w:space="0" w:color="auto"/>
                  <w:left w:val="nil"/>
                  <w:bottom w:val="single" w:sz="8" w:space="0" w:color="auto"/>
                  <w:right w:val="nil"/>
                </w:tcBorders>
                <w:vAlign w:val="center"/>
              </w:tcPr>
            </w:tcPrChange>
          </w:tcPr>
          <w:p w14:paraId="5F55CCBE" w14:textId="77777777" w:rsidR="00613A3F" w:rsidRDefault="00613A3F" w:rsidP="001F07C0">
            <w:pPr>
              <w:jc w:val="center"/>
              <w:rPr>
                <w:ins w:id="1580" w:author="Liu xg" w:date="2021-06-12T20:55:00Z"/>
              </w:rPr>
            </w:pPr>
            <w:ins w:id="1581" w:author="Liu xg" w:date="2021-06-12T20:55:00Z">
              <w:r>
                <w:t>80</w:t>
              </w:r>
            </w:ins>
          </w:p>
        </w:tc>
        <w:tc>
          <w:tcPr>
            <w:tcW w:w="1236" w:type="dxa"/>
            <w:tcBorders>
              <w:top w:val="single" w:sz="8" w:space="0" w:color="auto"/>
              <w:left w:val="nil"/>
              <w:bottom w:val="single" w:sz="8" w:space="0" w:color="auto"/>
              <w:right w:val="nil"/>
            </w:tcBorders>
            <w:vAlign w:val="center"/>
            <w:tcPrChange w:id="1582" w:author="Liu xg" w:date="2021-06-15T10:41:00Z">
              <w:tcPr>
                <w:tcW w:w="1236" w:type="dxa"/>
                <w:tcBorders>
                  <w:top w:val="single" w:sz="8" w:space="0" w:color="auto"/>
                  <w:left w:val="nil"/>
                  <w:bottom w:val="single" w:sz="8" w:space="0" w:color="auto"/>
                  <w:right w:val="nil"/>
                </w:tcBorders>
                <w:vAlign w:val="center"/>
              </w:tcPr>
            </w:tcPrChange>
          </w:tcPr>
          <w:p w14:paraId="799C8B42" w14:textId="4D9D935B" w:rsidR="00613A3F" w:rsidRDefault="00F04D54" w:rsidP="001F07C0">
            <w:pPr>
              <w:jc w:val="center"/>
              <w:rPr>
                <w:ins w:id="1583" w:author="Liu xg" w:date="2021-06-12T20:55:00Z"/>
              </w:rPr>
            </w:pPr>
            <w:ins w:id="1584"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585" w:author="Liu xg" w:date="2021-06-15T10:41:00Z">
              <w:tcPr>
                <w:tcW w:w="369" w:type="dxa"/>
                <w:vMerge/>
                <w:tcBorders>
                  <w:top w:val="single" w:sz="8" w:space="0" w:color="auto"/>
                  <w:left w:val="nil"/>
                  <w:bottom w:val="single" w:sz="8" w:space="0" w:color="auto"/>
                  <w:right w:val="nil"/>
                </w:tcBorders>
                <w:vAlign w:val="center"/>
              </w:tcPr>
            </w:tcPrChange>
          </w:tcPr>
          <w:p w14:paraId="059754F2" w14:textId="77777777" w:rsidR="00613A3F" w:rsidRDefault="00613A3F" w:rsidP="001F07C0">
            <w:pPr>
              <w:jc w:val="center"/>
              <w:rPr>
                <w:ins w:id="1586" w:author="Liu xg" w:date="2021-06-12T20:55:00Z"/>
              </w:rPr>
            </w:pPr>
          </w:p>
        </w:tc>
        <w:tc>
          <w:tcPr>
            <w:tcW w:w="435" w:type="dxa"/>
            <w:vMerge/>
            <w:tcBorders>
              <w:top w:val="single" w:sz="8" w:space="0" w:color="auto"/>
              <w:left w:val="nil"/>
              <w:bottom w:val="single" w:sz="8" w:space="0" w:color="auto"/>
              <w:right w:val="nil"/>
            </w:tcBorders>
            <w:vAlign w:val="center"/>
            <w:tcPrChange w:id="1587" w:author="Liu xg" w:date="2021-06-15T10:41:00Z">
              <w:tcPr>
                <w:tcW w:w="435" w:type="dxa"/>
                <w:vMerge/>
                <w:tcBorders>
                  <w:top w:val="single" w:sz="8" w:space="0" w:color="auto"/>
                  <w:left w:val="nil"/>
                  <w:bottom w:val="single" w:sz="8" w:space="0" w:color="auto"/>
                  <w:right w:val="nil"/>
                </w:tcBorders>
                <w:vAlign w:val="center"/>
              </w:tcPr>
            </w:tcPrChange>
          </w:tcPr>
          <w:p w14:paraId="19A28608" w14:textId="77777777" w:rsidR="00613A3F" w:rsidRDefault="00613A3F" w:rsidP="001F07C0">
            <w:pPr>
              <w:jc w:val="center"/>
              <w:rPr>
                <w:ins w:id="1588" w:author="Liu xg" w:date="2021-06-12T20:55:00Z"/>
              </w:rPr>
            </w:pPr>
          </w:p>
        </w:tc>
        <w:tc>
          <w:tcPr>
            <w:tcW w:w="534" w:type="dxa"/>
            <w:vMerge/>
            <w:tcBorders>
              <w:top w:val="single" w:sz="8" w:space="0" w:color="auto"/>
              <w:left w:val="nil"/>
              <w:bottom w:val="single" w:sz="8" w:space="0" w:color="auto"/>
              <w:right w:val="nil"/>
            </w:tcBorders>
            <w:vAlign w:val="center"/>
            <w:tcPrChange w:id="1589" w:author="Liu xg" w:date="2021-06-15T10:41:00Z">
              <w:tcPr>
                <w:tcW w:w="534" w:type="dxa"/>
                <w:vMerge/>
                <w:tcBorders>
                  <w:top w:val="single" w:sz="8" w:space="0" w:color="auto"/>
                  <w:left w:val="nil"/>
                  <w:bottom w:val="single" w:sz="8" w:space="0" w:color="auto"/>
                  <w:right w:val="nil"/>
                </w:tcBorders>
                <w:vAlign w:val="center"/>
              </w:tcPr>
            </w:tcPrChange>
          </w:tcPr>
          <w:p w14:paraId="0AFCAAA4" w14:textId="77777777" w:rsidR="00613A3F" w:rsidRDefault="00613A3F" w:rsidP="001F07C0">
            <w:pPr>
              <w:jc w:val="center"/>
              <w:rPr>
                <w:ins w:id="1590" w:author="Liu xg" w:date="2021-06-12T20:55:00Z"/>
              </w:rPr>
            </w:pPr>
          </w:p>
        </w:tc>
        <w:tc>
          <w:tcPr>
            <w:tcW w:w="2127" w:type="dxa"/>
            <w:vMerge/>
            <w:tcBorders>
              <w:top w:val="single" w:sz="8" w:space="0" w:color="auto"/>
              <w:left w:val="nil"/>
              <w:bottom w:val="single" w:sz="8" w:space="0" w:color="auto"/>
              <w:right w:val="nil"/>
            </w:tcBorders>
            <w:vAlign w:val="center"/>
            <w:tcPrChange w:id="1591" w:author="Liu xg" w:date="2021-06-15T10:41:00Z">
              <w:tcPr>
                <w:tcW w:w="1828" w:type="dxa"/>
                <w:vMerge/>
                <w:tcBorders>
                  <w:top w:val="single" w:sz="8" w:space="0" w:color="auto"/>
                  <w:left w:val="nil"/>
                  <w:bottom w:val="single" w:sz="8" w:space="0" w:color="auto"/>
                  <w:right w:val="nil"/>
                </w:tcBorders>
                <w:vAlign w:val="center"/>
              </w:tcPr>
            </w:tcPrChange>
          </w:tcPr>
          <w:p w14:paraId="1A2AFEDE" w14:textId="77777777" w:rsidR="00613A3F" w:rsidRDefault="00613A3F" w:rsidP="00D76AD8">
            <w:pPr>
              <w:rPr>
                <w:ins w:id="1592" w:author="Liu xg" w:date="2021-06-12T20:55:00Z"/>
              </w:rPr>
              <w:pPrChange w:id="1593" w:author="Liu xg" w:date="2021-06-15T10:41:00Z">
                <w:pPr>
                  <w:jc w:val="center"/>
                </w:pPr>
              </w:pPrChange>
            </w:pPr>
          </w:p>
        </w:tc>
      </w:tr>
      <w:tr w:rsidR="00613A3F" w14:paraId="4BFAAFAB" w14:textId="77777777" w:rsidTr="00D76AD8">
        <w:trPr>
          <w:trHeight w:val="353"/>
          <w:jc w:val="center"/>
          <w:ins w:id="1594" w:author="Liu xg" w:date="2021-06-12T20:55:00Z"/>
          <w:trPrChange w:id="1595" w:author="Liu xg" w:date="2021-06-15T10:41:00Z">
            <w:trPr>
              <w:trHeight w:val="353"/>
              <w:jc w:val="center"/>
            </w:trPr>
          </w:trPrChange>
        </w:trPr>
        <w:tc>
          <w:tcPr>
            <w:tcW w:w="1561" w:type="dxa"/>
            <w:vMerge w:val="restart"/>
            <w:tcBorders>
              <w:top w:val="single" w:sz="8" w:space="0" w:color="auto"/>
              <w:left w:val="nil"/>
              <w:bottom w:val="single" w:sz="8" w:space="0" w:color="auto"/>
              <w:right w:val="nil"/>
            </w:tcBorders>
            <w:vAlign w:val="center"/>
            <w:tcPrChange w:id="1596" w:author="Liu xg" w:date="2021-06-15T10:41:00Z">
              <w:tcPr>
                <w:tcW w:w="2128" w:type="dxa"/>
                <w:vMerge w:val="restart"/>
                <w:tcBorders>
                  <w:top w:val="single" w:sz="8" w:space="0" w:color="auto"/>
                  <w:left w:val="nil"/>
                  <w:bottom w:val="single" w:sz="8" w:space="0" w:color="auto"/>
                  <w:right w:val="nil"/>
                </w:tcBorders>
                <w:vAlign w:val="center"/>
              </w:tcPr>
            </w:tcPrChange>
          </w:tcPr>
          <w:p w14:paraId="1957BDBD" w14:textId="77777777" w:rsidR="00613A3F" w:rsidRDefault="00613A3F" w:rsidP="001F07C0">
            <w:pPr>
              <w:jc w:val="center"/>
              <w:rPr>
                <w:ins w:id="1597" w:author="Liu xg" w:date="2021-06-12T20:55:00Z"/>
                <w:rFonts w:cs="Times New Roman"/>
              </w:rPr>
            </w:pPr>
            <w:ins w:id="1598" w:author="Liu xg" w:date="2021-06-12T20:55:00Z">
              <w:r>
                <w:rPr>
                  <w:rFonts w:cs="Times New Roman" w:hint="eastAsia"/>
                </w:rPr>
                <w:t>固定学习率</w:t>
              </w:r>
            </w:ins>
          </w:p>
        </w:tc>
        <w:tc>
          <w:tcPr>
            <w:tcW w:w="1032" w:type="dxa"/>
            <w:tcBorders>
              <w:top w:val="single" w:sz="8" w:space="0" w:color="auto"/>
              <w:left w:val="nil"/>
              <w:bottom w:val="single" w:sz="8" w:space="0" w:color="auto"/>
              <w:right w:val="nil"/>
            </w:tcBorders>
            <w:vAlign w:val="center"/>
            <w:tcPrChange w:id="1599" w:author="Liu xg" w:date="2021-06-15T10:41:00Z">
              <w:tcPr>
                <w:tcW w:w="1032" w:type="dxa"/>
                <w:tcBorders>
                  <w:top w:val="single" w:sz="8" w:space="0" w:color="auto"/>
                  <w:left w:val="nil"/>
                  <w:bottom w:val="single" w:sz="8" w:space="0" w:color="auto"/>
                  <w:right w:val="nil"/>
                </w:tcBorders>
                <w:vAlign w:val="center"/>
              </w:tcPr>
            </w:tcPrChange>
          </w:tcPr>
          <w:p w14:paraId="5616BD5F" w14:textId="77777777" w:rsidR="00613A3F" w:rsidRDefault="00613A3F" w:rsidP="001F07C0">
            <w:pPr>
              <w:jc w:val="center"/>
              <w:rPr>
                <w:ins w:id="1600" w:author="Liu xg" w:date="2021-06-12T20:55:00Z"/>
              </w:rPr>
            </w:pPr>
            <m:oMath>
              <m:r>
                <w:ins w:id="1601" w:author="Liu xg" w:date="2021-06-12T20:55:00Z">
                  <w:rPr>
                    <w:rFonts w:ascii="Cambria Math" w:hAnsi="Cambria Math"/>
                  </w:rPr>
                  <m:t>1</m:t>
                </w:ins>
              </m:r>
            </m:oMath>
            <w:ins w:id="1602"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603" w:author="Liu xg" w:date="2021-06-15T10:41:00Z">
              <w:tcPr>
                <w:tcW w:w="607" w:type="dxa"/>
                <w:tcBorders>
                  <w:top w:val="single" w:sz="8" w:space="0" w:color="auto"/>
                  <w:left w:val="nil"/>
                  <w:bottom w:val="single" w:sz="8" w:space="0" w:color="auto"/>
                  <w:right w:val="nil"/>
                </w:tcBorders>
                <w:vAlign w:val="center"/>
              </w:tcPr>
            </w:tcPrChange>
          </w:tcPr>
          <w:p w14:paraId="416BCAD1" w14:textId="77777777" w:rsidR="00613A3F" w:rsidRDefault="00613A3F" w:rsidP="001F07C0">
            <w:pPr>
              <w:jc w:val="center"/>
              <w:rPr>
                <w:ins w:id="1604" w:author="Liu xg" w:date="2021-06-12T20:55:00Z"/>
              </w:rPr>
            </w:pPr>
            <w:ins w:id="1605" w:author="Liu xg" w:date="2021-06-12T20:55:00Z">
              <w:r>
                <w:t>10</w:t>
              </w:r>
            </w:ins>
          </w:p>
        </w:tc>
        <w:tc>
          <w:tcPr>
            <w:tcW w:w="1236" w:type="dxa"/>
            <w:tcBorders>
              <w:top w:val="single" w:sz="8" w:space="0" w:color="auto"/>
              <w:left w:val="nil"/>
              <w:bottom w:val="single" w:sz="8" w:space="0" w:color="auto"/>
              <w:right w:val="nil"/>
            </w:tcBorders>
            <w:vAlign w:val="center"/>
            <w:tcPrChange w:id="1606" w:author="Liu xg" w:date="2021-06-15T10:41:00Z">
              <w:tcPr>
                <w:tcW w:w="1236" w:type="dxa"/>
                <w:tcBorders>
                  <w:top w:val="single" w:sz="8" w:space="0" w:color="auto"/>
                  <w:left w:val="nil"/>
                  <w:bottom w:val="single" w:sz="8" w:space="0" w:color="auto"/>
                  <w:right w:val="nil"/>
                </w:tcBorders>
                <w:vAlign w:val="center"/>
              </w:tcPr>
            </w:tcPrChange>
          </w:tcPr>
          <w:p w14:paraId="5F507D94" w14:textId="25510F16" w:rsidR="00613A3F" w:rsidRDefault="00F04D54" w:rsidP="001F07C0">
            <w:pPr>
              <w:jc w:val="center"/>
              <w:rPr>
                <w:ins w:id="1607" w:author="Liu xg" w:date="2021-06-12T20:55:00Z"/>
              </w:rPr>
            </w:pPr>
            <w:ins w:id="1608"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609" w:author="Liu xg" w:date="2021-06-15T10:41:00Z">
              <w:tcPr>
                <w:tcW w:w="369" w:type="dxa"/>
                <w:vMerge w:val="restart"/>
                <w:tcBorders>
                  <w:top w:val="single" w:sz="8" w:space="0" w:color="auto"/>
                  <w:left w:val="nil"/>
                  <w:bottom w:val="single" w:sz="8" w:space="0" w:color="auto"/>
                  <w:right w:val="nil"/>
                </w:tcBorders>
                <w:vAlign w:val="center"/>
              </w:tcPr>
            </w:tcPrChange>
          </w:tcPr>
          <w:p w14:paraId="2DEE85D0" w14:textId="77777777" w:rsidR="00613A3F" w:rsidRDefault="00613A3F" w:rsidP="001F07C0">
            <w:pPr>
              <w:jc w:val="center"/>
              <w:rPr>
                <w:ins w:id="1610" w:author="Liu xg" w:date="2021-06-12T20:55:00Z"/>
              </w:rPr>
            </w:pPr>
            <w:ins w:id="1611"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612" w:author="Liu xg" w:date="2021-06-15T10:41:00Z">
              <w:tcPr>
                <w:tcW w:w="435" w:type="dxa"/>
                <w:vMerge w:val="restart"/>
                <w:tcBorders>
                  <w:top w:val="single" w:sz="8" w:space="0" w:color="auto"/>
                  <w:left w:val="nil"/>
                  <w:bottom w:val="single" w:sz="8" w:space="0" w:color="auto"/>
                  <w:right w:val="nil"/>
                </w:tcBorders>
                <w:vAlign w:val="center"/>
              </w:tcPr>
            </w:tcPrChange>
          </w:tcPr>
          <w:p w14:paraId="32903762" w14:textId="77777777" w:rsidR="00613A3F" w:rsidRDefault="00613A3F" w:rsidP="001F07C0">
            <w:pPr>
              <w:jc w:val="center"/>
              <w:rPr>
                <w:ins w:id="1613" w:author="Liu xg" w:date="2021-06-12T20:55:00Z"/>
              </w:rPr>
            </w:pPr>
            <w:ins w:id="1614"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615" w:author="Liu xg" w:date="2021-06-15T10:41:00Z">
              <w:tcPr>
                <w:tcW w:w="534" w:type="dxa"/>
                <w:vMerge w:val="restart"/>
                <w:tcBorders>
                  <w:top w:val="single" w:sz="8" w:space="0" w:color="auto"/>
                  <w:left w:val="nil"/>
                  <w:bottom w:val="single" w:sz="8" w:space="0" w:color="auto"/>
                  <w:right w:val="nil"/>
                </w:tcBorders>
                <w:vAlign w:val="center"/>
              </w:tcPr>
            </w:tcPrChange>
          </w:tcPr>
          <w:p w14:paraId="61A974A1" w14:textId="77777777" w:rsidR="00613A3F" w:rsidRDefault="00613A3F" w:rsidP="001F07C0">
            <w:pPr>
              <w:jc w:val="center"/>
              <w:rPr>
                <w:ins w:id="1616" w:author="Liu xg" w:date="2021-06-12T20:55:00Z"/>
              </w:rPr>
            </w:pPr>
            <w:ins w:id="1617"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618" w:author="Liu xg" w:date="2021-06-15T10:41:00Z">
              <w:tcPr>
                <w:tcW w:w="1828" w:type="dxa"/>
                <w:vMerge w:val="restart"/>
                <w:tcBorders>
                  <w:top w:val="single" w:sz="8" w:space="0" w:color="auto"/>
                  <w:left w:val="nil"/>
                  <w:bottom w:val="single" w:sz="8" w:space="0" w:color="auto"/>
                  <w:right w:val="nil"/>
                </w:tcBorders>
                <w:vAlign w:val="center"/>
              </w:tcPr>
            </w:tcPrChange>
          </w:tcPr>
          <w:p w14:paraId="3CEC3003" w14:textId="77777777" w:rsidR="00613A3F" w:rsidRDefault="00613A3F" w:rsidP="001F07C0">
            <w:pPr>
              <w:jc w:val="center"/>
              <w:rPr>
                <w:ins w:id="1619" w:author="Liu xg" w:date="2021-06-12T20:55:00Z"/>
              </w:rPr>
            </w:pPr>
            <w:ins w:id="1620" w:author="Liu xg" w:date="2021-06-12T20:55:00Z">
              <w:r>
                <w:rPr>
                  <w:rFonts w:hint="eastAsia"/>
                </w:rPr>
                <w:t>0</w:t>
              </w:r>
              <w:r>
                <w:t>.001</w:t>
              </w:r>
            </w:ins>
          </w:p>
        </w:tc>
      </w:tr>
      <w:tr w:rsidR="00613A3F" w14:paraId="73E1C7A5" w14:textId="77777777" w:rsidTr="00D76AD8">
        <w:trPr>
          <w:trHeight w:val="353"/>
          <w:jc w:val="center"/>
          <w:ins w:id="1621" w:author="Liu xg" w:date="2021-06-12T20:55:00Z"/>
          <w:trPrChange w:id="1622"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623" w:author="Liu xg" w:date="2021-06-15T10:41:00Z">
              <w:tcPr>
                <w:tcW w:w="2128" w:type="dxa"/>
                <w:vMerge/>
                <w:tcBorders>
                  <w:top w:val="single" w:sz="8" w:space="0" w:color="auto"/>
                  <w:left w:val="nil"/>
                  <w:bottom w:val="single" w:sz="8" w:space="0" w:color="auto"/>
                  <w:right w:val="nil"/>
                </w:tcBorders>
                <w:vAlign w:val="center"/>
              </w:tcPr>
            </w:tcPrChange>
          </w:tcPr>
          <w:p w14:paraId="6B31FF05" w14:textId="77777777" w:rsidR="00613A3F" w:rsidRDefault="00613A3F" w:rsidP="001F07C0">
            <w:pPr>
              <w:jc w:val="center"/>
              <w:rPr>
                <w:ins w:id="1624"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625" w:author="Liu xg" w:date="2021-06-15T10:41:00Z">
              <w:tcPr>
                <w:tcW w:w="1032" w:type="dxa"/>
                <w:tcBorders>
                  <w:top w:val="single" w:sz="8" w:space="0" w:color="auto"/>
                  <w:left w:val="nil"/>
                  <w:bottom w:val="single" w:sz="8" w:space="0" w:color="auto"/>
                  <w:right w:val="nil"/>
                </w:tcBorders>
                <w:vAlign w:val="center"/>
              </w:tcPr>
            </w:tcPrChange>
          </w:tcPr>
          <w:p w14:paraId="78116317" w14:textId="77777777" w:rsidR="00613A3F" w:rsidRDefault="00613A3F" w:rsidP="001F07C0">
            <w:pPr>
              <w:jc w:val="center"/>
              <w:rPr>
                <w:ins w:id="1626" w:author="Liu xg" w:date="2021-06-12T20:55:00Z"/>
              </w:rPr>
            </w:pPr>
            <m:oMathPara>
              <m:oMath>
                <m:r>
                  <w:ins w:id="1627"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628" w:author="Liu xg" w:date="2021-06-15T10:41:00Z">
              <w:tcPr>
                <w:tcW w:w="607" w:type="dxa"/>
                <w:tcBorders>
                  <w:top w:val="single" w:sz="8" w:space="0" w:color="auto"/>
                  <w:left w:val="nil"/>
                  <w:bottom w:val="single" w:sz="8" w:space="0" w:color="auto"/>
                  <w:right w:val="nil"/>
                </w:tcBorders>
                <w:vAlign w:val="center"/>
              </w:tcPr>
            </w:tcPrChange>
          </w:tcPr>
          <w:p w14:paraId="4E13685C" w14:textId="77777777" w:rsidR="00613A3F" w:rsidRDefault="00613A3F" w:rsidP="001F07C0">
            <w:pPr>
              <w:jc w:val="center"/>
              <w:rPr>
                <w:ins w:id="1629" w:author="Liu xg" w:date="2021-06-12T20:55:00Z"/>
              </w:rPr>
            </w:pPr>
            <w:ins w:id="1630" w:author="Liu xg" w:date="2021-06-12T20:55:00Z">
              <w:r>
                <w:t>80</w:t>
              </w:r>
            </w:ins>
          </w:p>
        </w:tc>
        <w:tc>
          <w:tcPr>
            <w:tcW w:w="1236" w:type="dxa"/>
            <w:tcBorders>
              <w:top w:val="single" w:sz="8" w:space="0" w:color="auto"/>
              <w:left w:val="nil"/>
              <w:bottom w:val="single" w:sz="8" w:space="0" w:color="auto"/>
              <w:right w:val="nil"/>
            </w:tcBorders>
            <w:vAlign w:val="center"/>
            <w:tcPrChange w:id="1631" w:author="Liu xg" w:date="2021-06-15T10:41:00Z">
              <w:tcPr>
                <w:tcW w:w="1236" w:type="dxa"/>
                <w:tcBorders>
                  <w:top w:val="single" w:sz="8" w:space="0" w:color="auto"/>
                  <w:left w:val="nil"/>
                  <w:bottom w:val="single" w:sz="8" w:space="0" w:color="auto"/>
                  <w:right w:val="nil"/>
                </w:tcBorders>
                <w:vAlign w:val="center"/>
              </w:tcPr>
            </w:tcPrChange>
          </w:tcPr>
          <w:p w14:paraId="599766C4" w14:textId="6559DCAA" w:rsidR="00613A3F" w:rsidRDefault="00F04D54" w:rsidP="001F07C0">
            <w:pPr>
              <w:jc w:val="center"/>
              <w:rPr>
                <w:ins w:id="1632" w:author="Liu xg" w:date="2021-06-12T20:55:00Z"/>
              </w:rPr>
            </w:pPr>
            <w:ins w:id="1633"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634" w:author="Liu xg" w:date="2021-06-15T10:41:00Z">
              <w:tcPr>
                <w:tcW w:w="369" w:type="dxa"/>
                <w:vMerge/>
                <w:tcBorders>
                  <w:top w:val="single" w:sz="8" w:space="0" w:color="auto"/>
                  <w:left w:val="nil"/>
                  <w:bottom w:val="single" w:sz="8" w:space="0" w:color="auto"/>
                  <w:right w:val="nil"/>
                </w:tcBorders>
                <w:vAlign w:val="center"/>
              </w:tcPr>
            </w:tcPrChange>
          </w:tcPr>
          <w:p w14:paraId="204E42C6" w14:textId="77777777" w:rsidR="00613A3F" w:rsidRDefault="00613A3F" w:rsidP="001F07C0">
            <w:pPr>
              <w:jc w:val="center"/>
              <w:rPr>
                <w:ins w:id="1635" w:author="Liu xg" w:date="2021-06-12T20:55:00Z"/>
              </w:rPr>
            </w:pPr>
          </w:p>
        </w:tc>
        <w:tc>
          <w:tcPr>
            <w:tcW w:w="435" w:type="dxa"/>
            <w:vMerge/>
            <w:tcBorders>
              <w:top w:val="single" w:sz="8" w:space="0" w:color="auto"/>
              <w:left w:val="nil"/>
              <w:bottom w:val="single" w:sz="8" w:space="0" w:color="auto"/>
              <w:right w:val="nil"/>
            </w:tcBorders>
            <w:vAlign w:val="center"/>
            <w:tcPrChange w:id="1636" w:author="Liu xg" w:date="2021-06-15T10:41:00Z">
              <w:tcPr>
                <w:tcW w:w="435" w:type="dxa"/>
                <w:vMerge/>
                <w:tcBorders>
                  <w:top w:val="single" w:sz="8" w:space="0" w:color="auto"/>
                  <w:left w:val="nil"/>
                  <w:bottom w:val="single" w:sz="8" w:space="0" w:color="auto"/>
                  <w:right w:val="nil"/>
                </w:tcBorders>
                <w:vAlign w:val="center"/>
              </w:tcPr>
            </w:tcPrChange>
          </w:tcPr>
          <w:p w14:paraId="75646A09" w14:textId="77777777" w:rsidR="00613A3F" w:rsidRDefault="00613A3F" w:rsidP="001F07C0">
            <w:pPr>
              <w:jc w:val="center"/>
              <w:rPr>
                <w:ins w:id="1637" w:author="Liu xg" w:date="2021-06-12T20:55:00Z"/>
              </w:rPr>
            </w:pPr>
          </w:p>
        </w:tc>
        <w:tc>
          <w:tcPr>
            <w:tcW w:w="534" w:type="dxa"/>
            <w:vMerge/>
            <w:tcBorders>
              <w:top w:val="single" w:sz="8" w:space="0" w:color="auto"/>
              <w:left w:val="nil"/>
              <w:bottom w:val="single" w:sz="8" w:space="0" w:color="auto"/>
              <w:right w:val="nil"/>
            </w:tcBorders>
            <w:vAlign w:val="center"/>
            <w:tcPrChange w:id="1638" w:author="Liu xg" w:date="2021-06-15T10:41:00Z">
              <w:tcPr>
                <w:tcW w:w="534" w:type="dxa"/>
                <w:vMerge/>
                <w:tcBorders>
                  <w:top w:val="single" w:sz="8" w:space="0" w:color="auto"/>
                  <w:left w:val="nil"/>
                  <w:bottom w:val="single" w:sz="8" w:space="0" w:color="auto"/>
                  <w:right w:val="nil"/>
                </w:tcBorders>
                <w:vAlign w:val="center"/>
              </w:tcPr>
            </w:tcPrChange>
          </w:tcPr>
          <w:p w14:paraId="2844DFBF" w14:textId="77777777" w:rsidR="00613A3F" w:rsidRDefault="00613A3F" w:rsidP="001F07C0">
            <w:pPr>
              <w:jc w:val="center"/>
              <w:rPr>
                <w:ins w:id="1639" w:author="Liu xg" w:date="2021-06-12T20:55:00Z"/>
              </w:rPr>
            </w:pPr>
          </w:p>
        </w:tc>
        <w:tc>
          <w:tcPr>
            <w:tcW w:w="2127" w:type="dxa"/>
            <w:vMerge/>
            <w:tcBorders>
              <w:top w:val="single" w:sz="8" w:space="0" w:color="auto"/>
              <w:left w:val="nil"/>
              <w:bottom w:val="single" w:sz="8" w:space="0" w:color="auto"/>
              <w:right w:val="nil"/>
            </w:tcBorders>
            <w:vAlign w:val="center"/>
            <w:tcPrChange w:id="1640" w:author="Liu xg" w:date="2021-06-15T10:41:00Z">
              <w:tcPr>
                <w:tcW w:w="1828" w:type="dxa"/>
                <w:vMerge/>
                <w:tcBorders>
                  <w:top w:val="single" w:sz="8" w:space="0" w:color="auto"/>
                  <w:left w:val="nil"/>
                  <w:bottom w:val="single" w:sz="8" w:space="0" w:color="auto"/>
                  <w:right w:val="nil"/>
                </w:tcBorders>
                <w:vAlign w:val="center"/>
              </w:tcPr>
            </w:tcPrChange>
          </w:tcPr>
          <w:p w14:paraId="75485B41" w14:textId="77777777" w:rsidR="00613A3F" w:rsidRDefault="00613A3F" w:rsidP="001F07C0">
            <w:pPr>
              <w:jc w:val="center"/>
              <w:rPr>
                <w:ins w:id="1641" w:author="Liu xg" w:date="2021-06-12T20:55:00Z"/>
              </w:rPr>
            </w:pPr>
          </w:p>
        </w:tc>
      </w:tr>
    </w:tbl>
    <w:p w14:paraId="37B4E8AC" w14:textId="77777777" w:rsidR="00613A3F" w:rsidRDefault="00613A3F" w:rsidP="00613A3F">
      <w:pPr>
        <w:rPr>
          <w:ins w:id="1642" w:author="Liu xg" w:date="2021-06-12T20:55:00Z"/>
          <w:rFonts w:ascii="宋体" w:hAnsi="宋体"/>
        </w:rPr>
      </w:pPr>
    </w:p>
    <w:p w14:paraId="387FDF99" w14:textId="77777777" w:rsidR="00427FDD" w:rsidRDefault="00E65B97" w:rsidP="00427FDD">
      <w:pPr>
        <w:keepNext/>
        <w:jc w:val="center"/>
        <w:rPr>
          <w:ins w:id="1643" w:author="Liu xg" w:date="2021-06-15T10:40:00Z"/>
        </w:rPr>
        <w:pPrChange w:id="1644" w:author="Liu xg" w:date="2021-06-15T10:40:00Z">
          <w:pPr>
            <w:jc w:val="center"/>
          </w:pPr>
        </w:pPrChange>
      </w:pPr>
      <w:ins w:id="1645" w:author="Liu xg" w:date="2021-06-15T10:36:00Z">
        <w:r w:rsidRPr="00E65B97">
          <w:rPr>
            <w:rFonts w:ascii="宋体" w:hAnsi="宋体"/>
            <w:noProof/>
          </w:rPr>
          <w:lastRenderedPageBreak/>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4EDF55" w14:textId="45133E87" w:rsidR="00613A3F" w:rsidRPr="00427FDD" w:rsidRDefault="00427FDD" w:rsidP="00427FDD">
      <w:pPr>
        <w:pStyle w:val="ac"/>
        <w:jc w:val="center"/>
        <w:rPr>
          <w:ins w:id="1646" w:author="Liu xg" w:date="2021-06-12T20:55:00Z"/>
          <w:rFonts w:ascii="宋体" w:eastAsia="宋体" w:hAnsi="宋体"/>
          <w:rPrChange w:id="1647" w:author="Liu xg" w:date="2021-06-15T10:40:00Z">
            <w:rPr>
              <w:ins w:id="1648" w:author="Liu xg" w:date="2021-06-12T20:55:00Z"/>
              <w:rFonts w:ascii="宋体" w:hAnsi="宋体"/>
            </w:rPr>
          </w:rPrChange>
        </w:rPr>
        <w:pPrChange w:id="1649" w:author="Liu xg" w:date="2021-06-15T10:40:00Z">
          <w:pPr>
            <w:jc w:val="center"/>
          </w:pPr>
        </w:pPrChange>
      </w:pPr>
      <w:ins w:id="1650" w:author="Liu xg" w:date="2021-06-15T10:40:00Z">
        <w:r w:rsidRPr="00427FDD">
          <w:rPr>
            <w:rFonts w:ascii="宋体" w:eastAsia="宋体" w:hAnsi="宋体" w:hint="eastAsia"/>
            <w:rPrChange w:id="1651" w:author="Liu xg" w:date="2021-06-15T10:40:00Z">
              <w:rPr>
                <w:rFonts w:hint="eastAsia"/>
              </w:rPr>
            </w:rPrChange>
          </w:rPr>
          <w:t>图</w:t>
        </w:r>
        <w:r w:rsidRPr="00427FDD">
          <w:rPr>
            <w:rFonts w:ascii="宋体" w:eastAsia="宋体" w:hAnsi="宋体"/>
            <w:rPrChange w:id="1652" w:author="Liu xg" w:date="2021-06-15T10:40:00Z">
              <w:rPr/>
            </w:rPrChange>
          </w:rPr>
          <w:fldChar w:fldCharType="begin"/>
        </w:r>
        <w:r w:rsidRPr="00427FDD">
          <w:rPr>
            <w:rFonts w:ascii="宋体" w:eastAsia="宋体" w:hAnsi="宋体"/>
            <w:rPrChange w:id="1653" w:author="Liu xg" w:date="2021-06-15T10:40:00Z">
              <w:rPr/>
            </w:rPrChange>
          </w:rPr>
          <w:instrText xml:space="preserve"> </w:instrText>
        </w:r>
        <w:r w:rsidRPr="00427FDD">
          <w:rPr>
            <w:rFonts w:ascii="宋体" w:eastAsia="宋体" w:hAnsi="宋体" w:hint="eastAsia"/>
            <w:rPrChange w:id="1654" w:author="Liu xg" w:date="2021-06-15T10:40:00Z">
              <w:rPr>
                <w:rFonts w:hint="eastAsia"/>
              </w:rPr>
            </w:rPrChange>
          </w:rPr>
          <w:instrText xml:space="preserve">SEQ </w:instrText>
        </w:r>
        <w:r w:rsidRPr="00427FDD">
          <w:rPr>
            <w:rFonts w:ascii="宋体" w:eastAsia="宋体" w:hAnsi="宋体" w:hint="eastAsia"/>
            <w:rPrChange w:id="1655" w:author="Liu xg" w:date="2021-06-15T10:40:00Z">
              <w:rPr>
                <w:rFonts w:hint="eastAsia"/>
              </w:rPr>
            </w:rPrChange>
          </w:rPr>
          <w:instrText>图</w:instrText>
        </w:r>
        <w:r w:rsidRPr="00427FDD">
          <w:rPr>
            <w:rFonts w:ascii="宋体" w:eastAsia="宋体" w:hAnsi="宋体" w:hint="eastAsia"/>
            <w:rPrChange w:id="1656" w:author="Liu xg" w:date="2021-06-15T10:40:00Z">
              <w:rPr>
                <w:rFonts w:hint="eastAsia"/>
              </w:rPr>
            </w:rPrChange>
          </w:rPr>
          <w:instrText xml:space="preserve"> \* ARABIC</w:instrText>
        </w:r>
        <w:r w:rsidRPr="00427FDD">
          <w:rPr>
            <w:rFonts w:ascii="宋体" w:eastAsia="宋体" w:hAnsi="宋体"/>
            <w:rPrChange w:id="1657" w:author="Liu xg" w:date="2021-06-15T10:40:00Z">
              <w:rPr/>
            </w:rPrChange>
          </w:rPr>
          <w:instrText xml:space="preserve"> </w:instrText>
        </w:r>
      </w:ins>
      <w:r w:rsidRPr="00427FDD">
        <w:rPr>
          <w:rFonts w:ascii="宋体" w:eastAsia="宋体" w:hAnsi="宋体"/>
          <w:rPrChange w:id="1658" w:author="Liu xg" w:date="2021-06-15T10:40:00Z">
            <w:rPr/>
          </w:rPrChange>
        </w:rPr>
        <w:fldChar w:fldCharType="separate"/>
      </w:r>
      <w:ins w:id="1659" w:author="Liu xg" w:date="2021-06-15T13:42:00Z">
        <w:r w:rsidR="000F1DB3">
          <w:rPr>
            <w:rFonts w:ascii="宋体" w:eastAsia="宋体" w:hAnsi="宋体"/>
            <w:noProof/>
          </w:rPr>
          <w:t>7</w:t>
        </w:r>
      </w:ins>
      <w:ins w:id="1660" w:author="Liu xg" w:date="2021-06-15T10:40:00Z">
        <w:r w:rsidRPr="00427FDD">
          <w:rPr>
            <w:rFonts w:ascii="宋体" w:eastAsia="宋体" w:hAnsi="宋体"/>
            <w:rPrChange w:id="1661" w:author="Liu xg" w:date="2021-06-15T10:40:00Z">
              <w:rPr/>
            </w:rPrChange>
          </w:rPr>
          <w:fldChar w:fldCharType="end"/>
        </w:r>
        <w:r w:rsidRPr="00427FDD">
          <w:rPr>
            <w:rFonts w:ascii="宋体" w:eastAsia="宋体" w:hAnsi="宋体" w:hint="eastAsia"/>
            <w:rPrChange w:id="1662" w:author="Liu xg" w:date="2021-06-15T10:40:00Z">
              <w:rPr>
                <w:rFonts w:hint="eastAsia"/>
              </w:rPr>
            </w:rPrChange>
          </w:rPr>
          <w:t>.</w:t>
        </w:r>
        <w:r w:rsidRPr="00427FDD">
          <w:rPr>
            <w:rFonts w:ascii="宋体" w:eastAsia="宋体" w:hAnsi="宋体" w:hint="eastAsia"/>
            <w:rPrChange w:id="1663" w:author="Liu xg" w:date="2021-06-15T10:40:00Z">
              <w:rPr>
                <w:rFonts w:cs="Times New Roman" w:hint="eastAsia"/>
              </w:rPr>
            </w:rPrChange>
          </w:rPr>
          <w:t>动态学习率</w:t>
        </w:r>
        <w:r>
          <w:rPr>
            <w:rFonts w:ascii="宋体" w:eastAsia="宋体" w:hAnsi="宋体" w:hint="eastAsia"/>
          </w:rPr>
          <w:t>和固定学习率的</w:t>
        </w:r>
        <w:r w:rsidRPr="00D8195E">
          <w:rPr>
            <w:rFonts w:ascii="宋体" w:eastAsia="宋体" w:hAnsi="宋体" w:hint="eastAsia"/>
          </w:rPr>
          <w:t>收益比较</w:t>
        </w:r>
      </w:ins>
    </w:p>
    <w:p w14:paraId="2ECD46AF" w14:textId="436AF775" w:rsidR="00F74635" w:rsidRPr="00427FDD" w:rsidRDefault="00F74635" w:rsidP="00633B6A">
      <w:pPr>
        <w:rPr>
          <w:ins w:id="1664" w:author="Liu xg" w:date="2021-06-12T20:54:00Z"/>
          <w:rFonts w:hint="eastAsia"/>
          <w:rPrChange w:id="1665" w:author="Liu xg" w:date="2021-06-15T10:40:00Z">
            <w:rPr>
              <w:ins w:id="1666" w:author="Liu xg" w:date="2021-06-12T20:54:00Z"/>
              <w:rFonts w:hint="eastAsia"/>
            </w:rPr>
          </w:rPrChange>
        </w:rPr>
      </w:pPr>
    </w:p>
    <w:p w14:paraId="79A4140C" w14:textId="42C5A769" w:rsidR="00613A3F" w:rsidRPr="003F0D33" w:rsidDel="000E2727" w:rsidRDefault="00613A3F" w:rsidP="00633B6A">
      <w:pPr>
        <w:rPr>
          <w:del w:id="1667" w:author="Liu xg" w:date="2021-06-15T10:37:00Z"/>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668" w:name="_Hlk74422347"/>
      <w:r>
        <w:rPr>
          <w:rFonts w:hint="eastAsia"/>
        </w:rPr>
        <w:t>基于</w:t>
      </w:r>
      <w:r w:rsidRPr="00CE4EEC">
        <w:rPr>
          <w:rFonts w:hint="eastAsia"/>
        </w:rPr>
        <w:t>边际价值理论</w:t>
      </w:r>
      <w:r>
        <w:rPr>
          <w:rFonts w:hint="eastAsia"/>
        </w:rPr>
        <w:t>我们提出了一个通过</w:t>
      </w:r>
      <w:proofErr w:type="gramStart"/>
      <w:r>
        <w:rPr>
          <w:rFonts w:hint="eastAsia"/>
        </w:rPr>
        <w:t>平衡利用</w:t>
      </w:r>
      <w:proofErr w:type="gramEnd"/>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w:t>
      </w:r>
      <w:proofErr w:type="gramStart"/>
      <w:r>
        <w:rPr>
          <w:rFonts w:hint="eastAsia"/>
        </w:rPr>
        <w:t>如各个</w:t>
      </w:r>
      <w:proofErr w:type="gramEnd"/>
      <w:r>
        <w:rPr>
          <w:rFonts w:hint="eastAsia"/>
        </w:rPr>
        <w:t>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w:t>
      </w:r>
      <w:proofErr w:type="gramStart"/>
      <w:r>
        <w:rPr>
          <w:rFonts w:hint="eastAsia"/>
        </w:rPr>
        <w:t>体目标</w:t>
      </w:r>
      <w:proofErr w:type="gramEnd"/>
      <w:r>
        <w:rPr>
          <w:rFonts w:hint="eastAsia"/>
        </w:rPr>
        <w:t>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1A23DAAF" w:rsidR="00E44EA1" w:rsidRDefault="00E44EA1" w:rsidP="00E44EA1">
      <w:r>
        <w:rPr>
          <w:rFonts w:hint="eastAsia"/>
        </w:rPr>
        <w:t>我们的结果同时还表明，对于跨期社会困境问题，形成智能体间合作的策略还与智能体的初始位置及环境中奖励的分布有关。我们的这一结果与</w:t>
      </w:r>
      <w:r>
        <w:rPr>
          <w:rFonts w:hint="eastAsia"/>
        </w:rPr>
        <w:t>McAvoy</w:t>
      </w:r>
      <w:r>
        <w:rPr>
          <w:rFonts w:hint="eastAsia"/>
        </w:rPr>
        <w:t>等（</w:t>
      </w:r>
      <w:r>
        <w:rPr>
          <w:rFonts w:hint="eastAsia"/>
        </w:rPr>
        <w:t>2</w:t>
      </w:r>
      <w:r>
        <w:t>020</w:t>
      </w:r>
      <w:r>
        <w:rPr>
          <w:rFonts w:hint="eastAsia"/>
        </w:rPr>
        <w:t>）的结果一致，当智能体都集中在资源丰富或者贫瘠的地区，它们总体收益</w:t>
      </w:r>
      <w:del w:id="1669" w:author="Liu xg" w:date="2021-06-13T14:59:00Z">
        <w:r w:rsidDel="00037A0E">
          <w:rPr>
            <w:rFonts w:hint="eastAsia"/>
          </w:rPr>
          <w:delText>的变化会在一段时间后收</w:delText>
        </w:r>
      </w:del>
      <w:proofErr w:type="gramStart"/>
      <w:r>
        <w:rPr>
          <w:rFonts w:hint="eastAsia"/>
        </w:rPr>
        <w:t>敛</w:t>
      </w:r>
      <w:proofErr w:type="gramEnd"/>
      <w:r>
        <w:rPr>
          <w:rFonts w:hint="eastAsia"/>
        </w:rPr>
        <w:t>于</w:t>
      </w:r>
      <w:del w:id="1670" w:author="Liu xg" w:date="2021-06-13T14:59:00Z">
        <w:r w:rsidDel="00037A0E">
          <w:rPr>
            <w:rFonts w:hint="eastAsia"/>
          </w:rPr>
          <w:delText>次优点</w:delText>
        </w:r>
      </w:del>
      <w:ins w:id="1671" w:author="Liu xg" w:date="2021-06-13T14:59:00Z">
        <w:r w:rsidR="00037A0E">
          <w:rPr>
            <w:rFonts w:hint="eastAsia"/>
          </w:rPr>
          <w:t>优化点的时间会</w:t>
        </w:r>
      </w:ins>
      <w:ins w:id="1672" w:author="Liu xg" w:date="2021-06-13T15:00:00Z">
        <w:r w:rsidR="00037A0E">
          <w:rPr>
            <w:rFonts w:hint="eastAsia"/>
          </w:rPr>
          <w:t>被滞后</w:t>
        </w:r>
      </w:ins>
      <w:r>
        <w:rPr>
          <w:rFonts w:hint="eastAsia"/>
        </w:rPr>
        <w:t>，而当智能</w:t>
      </w:r>
      <w:proofErr w:type="gramStart"/>
      <w:r>
        <w:rPr>
          <w:rFonts w:hint="eastAsia"/>
        </w:rPr>
        <w:t>体目标</w:t>
      </w:r>
      <w:proofErr w:type="gramEnd"/>
      <w:r>
        <w:rPr>
          <w:rFonts w:hint="eastAsia"/>
        </w:rPr>
        <w:t>收益的分布与所处地区资源分布一致时，智能体总</w:t>
      </w:r>
      <w:proofErr w:type="gramStart"/>
      <w:r>
        <w:rPr>
          <w:rFonts w:hint="eastAsia"/>
        </w:rPr>
        <w:t>体收益</w:t>
      </w:r>
      <w:proofErr w:type="gramEnd"/>
      <w:r>
        <w:rPr>
          <w:rFonts w:hint="eastAsia"/>
        </w:rPr>
        <w:t>能较快的收敛</w:t>
      </w:r>
      <w:del w:id="1673" w:author="Liu xg" w:date="2021-06-13T12:55:00Z">
        <w:r w:rsidDel="00070F5D">
          <w:rPr>
            <w:rFonts w:hint="eastAsia"/>
          </w:rPr>
          <w:delText>与</w:delText>
        </w:r>
      </w:del>
      <w:ins w:id="1674" w:author="Liu xg" w:date="2021-06-13T12:55:00Z">
        <w:r w:rsidR="00070F5D">
          <w:rPr>
            <w:rFonts w:hint="eastAsia"/>
          </w:rPr>
          <w:t>于</w:t>
        </w:r>
      </w:ins>
      <w:r>
        <w:rPr>
          <w:rFonts w:hint="eastAsia"/>
        </w:rPr>
        <w:t>优化点。</w:t>
      </w:r>
    </w:p>
    <w:p w14:paraId="08F7471D" w14:textId="77777777" w:rsidR="00E44EA1" w:rsidRDefault="00E44EA1" w:rsidP="00E44EA1"/>
    <w:p w14:paraId="116FDA76" w14:textId="77777777" w:rsidR="00E44EA1" w:rsidRDefault="00E44EA1" w:rsidP="00E44EA1">
      <w:r>
        <w:rPr>
          <w:rFonts w:hint="eastAsia"/>
        </w:rPr>
        <w:t>我们研究的一个主要不足之处在于，设计的智能</w:t>
      </w:r>
      <w:proofErr w:type="gramStart"/>
      <w:r>
        <w:rPr>
          <w:rFonts w:hint="eastAsia"/>
        </w:rPr>
        <w:t>体学习</w:t>
      </w:r>
      <w:proofErr w:type="gramEnd"/>
      <w:r>
        <w:rPr>
          <w:rFonts w:hint="eastAsia"/>
        </w:rPr>
        <w:t>算法并没有考虑智能体间直接的互动和交互。智能体间通过一个时间段内总收益来产生相互的影响。对某个智能体而言，如果群体内的其它智能</w:t>
      </w:r>
      <w:proofErr w:type="gramStart"/>
      <w:r>
        <w:rPr>
          <w:rFonts w:hint="eastAsia"/>
        </w:rPr>
        <w:t>体行为</w:t>
      </w:r>
      <w:proofErr w:type="gramEnd"/>
      <w:r>
        <w:rPr>
          <w:rFonts w:hint="eastAsia"/>
        </w:rPr>
        <w:t>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w:t>
      </w:r>
      <w:proofErr w:type="gramStart"/>
      <w:r>
        <w:rPr>
          <w:rFonts w:hint="eastAsia"/>
        </w:rPr>
        <w:t>体行为</w:t>
      </w:r>
      <w:proofErr w:type="gramEnd"/>
      <w:r>
        <w:rPr>
          <w:rFonts w:hint="eastAsia"/>
        </w:rPr>
        <w:t>都是亲社会性，他们的行为也会间接引起了该智能</w:t>
      </w:r>
      <w:proofErr w:type="gramStart"/>
      <w:r>
        <w:rPr>
          <w:rFonts w:hint="eastAsia"/>
        </w:rPr>
        <w:t>体利用</w:t>
      </w:r>
      <w:proofErr w:type="gramEnd"/>
      <w:r>
        <w:rPr>
          <w:rFonts w:hint="eastAsia"/>
        </w:rPr>
        <w:t>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lastRenderedPageBreak/>
        <w:t>需要特别指出，我们只是在跨期社会困境中验证了智能体通过调整利用与探索策略来形成合作，对于其它类型的社会困境问题能否得到同样的结论还需要进一步的验证。</w:t>
      </w:r>
    </w:p>
    <w:bookmarkEnd w:id="1668"/>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71B40" w14:textId="77777777" w:rsidR="00133C2A" w:rsidRDefault="00133C2A" w:rsidP="00561F93">
      <w:pPr>
        <w:spacing w:line="240" w:lineRule="auto"/>
      </w:pPr>
      <w:r>
        <w:separator/>
      </w:r>
    </w:p>
  </w:endnote>
  <w:endnote w:type="continuationSeparator" w:id="0">
    <w:p w14:paraId="361B1F8F" w14:textId="77777777" w:rsidR="00133C2A" w:rsidRDefault="00133C2A"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54A8A" w14:textId="77777777" w:rsidR="00133C2A" w:rsidRDefault="00133C2A" w:rsidP="00561F93">
      <w:pPr>
        <w:spacing w:line="240" w:lineRule="auto"/>
      </w:pPr>
      <w:r>
        <w:separator/>
      </w:r>
    </w:p>
  </w:footnote>
  <w:footnote w:type="continuationSeparator" w:id="0">
    <w:p w14:paraId="2C464635" w14:textId="77777777" w:rsidR="00133C2A" w:rsidRDefault="00133C2A"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20F23"/>
    <w:rsid w:val="00021EB7"/>
    <w:rsid w:val="00037A0E"/>
    <w:rsid w:val="000440A5"/>
    <w:rsid w:val="00060B1C"/>
    <w:rsid w:val="00070F5D"/>
    <w:rsid w:val="0008148E"/>
    <w:rsid w:val="00085FC4"/>
    <w:rsid w:val="00092CF0"/>
    <w:rsid w:val="000B3F27"/>
    <w:rsid w:val="000C4C33"/>
    <w:rsid w:val="000C4F84"/>
    <w:rsid w:val="000D7897"/>
    <w:rsid w:val="000E2727"/>
    <w:rsid w:val="000E5A38"/>
    <w:rsid w:val="000F1DB3"/>
    <w:rsid w:val="00101CF4"/>
    <w:rsid w:val="00105355"/>
    <w:rsid w:val="0011215B"/>
    <w:rsid w:val="001269E2"/>
    <w:rsid w:val="001332FC"/>
    <w:rsid w:val="00133C2A"/>
    <w:rsid w:val="0013421A"/>
    <w:rsid w:val="00143915"/>
    <w:rsid w:val="0014571F"/>
    <w:rsid w:val="001471D6"/>
    <w:rsid w:val="001536DE"/>
    <w:rsid w:val="00153BA6"/>
    <w:rsid w:val="00182ED9"/>
    <w:rsid w:val="00185D8F"/>
    <w:rsid w:val="0019184E"/>
    <w:rsid w:val="0019799B"/>
    <w:rsid w:val="001A332D"/>
    <w:rsid w:val="001A611E"/>
    <w:rsid w:val="001B3D70"/>
    <w:rsid w:val="001B6B9B"/>
    <w:rsid w:val="001B797F"/>
    <w:rsid w:val="00203801"/>
    <w:rsid w:val="00207567"/>
    <w:rsid w:val="00215F96"/>
    <w:rsid w:val="00237657"/>
    <w:rsid w:val="002377A5"/>
    <w:rsid w:val="00252FD1"/>
    <w:rsid w:val="00260529"/>
    <w:rsid w:val="00282B3C"/>
    <w:rsid w:val="002834C3"/>
    <w:rsid w:val="00284712"/>
    <w:rsid w:val="002847F2"/>
    <w:rsid w:val="00290113"/>
    <w:rsid w:val="00291F6F"/>
    <w:rsid w:val="00295E6B"/>
    <w:rsid w:val="00297BCE"/>
    <w:rsid w:val="002A4A72"/>
    <w:rsid w:val="002B1FE1"/>
    <w:rsid w:val="002B2F51"/>
    <w:rsid w:val="002B621B"/>
    <w:rsid w:val="002D3D0F"/>
    <w:rsid w:val="002E2B2B"/>
    <w:rsid w:val="002F3252"/>
    <w:rsid w:val="002F41FC"/>
    <w:rsid w:val="002F5EC1"/>
    <w:rsid w:val="00302475"/>
    <w:rsid w:val="00306630"/>
    <w:rsid w:val="00315C87"/>
    <w:rsid w:val="00326C7B"/>
    <w:rsid w:val="003274E8"/>
    <w:rsid w:val="00344B8A"/>
    <w:rsid w:val="00345116"/>
    <w:rsid w:val="00347CE3"/>
    <w:rsid w:val="00360523"/>
    <w:rsid w:val="00371568"/>
    <w:rsid w:val="00372D3B"/>
    <w:rsid w:val="0037322D"/>
    <w:rsid w:val="003802DA"/>
    <w:rsid w:val="00382F78"/>
    <w:rsid w:val="003948C6"/>
    <w:rsid w:val="00395AA7"/>
    <w:rsid w:val="003A16D1"/>
    <w:rsid w:val="003A2993"/>
    <w:rsid w:val="003B2091"/>
    <w:rsid w:val="003C0947"/>
    <w:rsid w:val="003C2FDB"/>
    <w:rsid w:val="003C663C"/>
    <w:rsid w:val="003C7E1A"/>
    <w:rsid w:val="003D4384"/>
    <w:rsid w:val="003F0D33"/>
    <w:rsid w:val="003F231F"/>
    <w:rsid w:val="003F5E97"/>
    <w:rsid w:val="0040105C"/>
    <w:rsid w:val="0040598B"/>
    <w:rsid w:val="00407ED7"/>
    <w:rsid w:val="00412DE6"/>
    <w:rsid w:val="00413E3B"/>
    <w:rsid w:val="00427B84"/>
    <w:rsid w:val="00427FDD"/>
    <w:rsid w:val="00433C8C"/>
    <w:rsid w:val="004369C7"/>
    <w:rsid w:val="004441BD"/>
    <w:rsid w:val="0048175D"/>
    <w:rsid w:val="00481A28"/>
    <w:rsid w:val="004875E2"/>
    <w:rsid w:val="00487860"/>
    <w:rsid w:val="0049160D"/>
    <w:rsid w:val="004918C5"/>
    <w:rsid w:val="00494704"/>
    <w:rsid w:val="004A58A2"/>
    <w:rsid w:val="004B4D53"/>
    <w:rsid w:val="004C245C"/>
    <w:rsid w:val="004C5EB7"/>
    <w:rsid w:val="004D4456"/>
    <w:rsid w:val="004D58F7"/>
    <w:rsid w:val="004E6BBB"/>
    <w:rsid w:val="004F18CD"/>
    <w:rsid w:val="004F6279"/>
    <w:rsid w:val="00503497"/>
    <w:rsid w:val="00504409"/>
    <w:rsid w:val="00520518"/>
    <w:rsid w:val="0052130D"/>
    <w:rsid w:val="00543066"/>
    <w:rsid w:val="00547964"/>
    <w:rsid w:val="0055486B"/>
    <w:rsid w:val="00561F93"/>
    <w:rsid w:val="0056492E"/>
    <w:rsid w:val="00587320"/>
    <w:rsid w:val="0059198C"/>
    <w:rsid w:val="00595280"/>
    <w:rsid w:val="005A6ADF"/>
    <w:rsid w:val="005A751D"/>
    <w:rsid w:val="005B0E25"/>
    <w:rsid w:val="005D15F7"/>
    <w:rsid w:val="005D1681"/>
    <w:rsid w:val="005D4F67"/>
    <w:rsid w:val="005E2465"/>
    <w:rsid w:val="005F6D74"/>
    <w:rsid w:val="005F71C9"/>
    <w:rsid w:val="006028EE"/>
    <w:rsid w:val="00606539"/>
    <w:rsid w:val="0061291F"/>
    <w:rsid w:val="00613A3F"/>
    <w:rsid w:val="0062190A"/>
    <w:rsid w:val="006261BC"/>
    <w:rsid w:val="00633B6A"/>
    <w:rsid w:val="00643EB3"/>
    <w:rsid w:val="0066135D"/>
    <w:rsid w:val="00667DAF"/>
    <w:rsid w:val="00672C83"/>
    <w:rsid w:val="00684997"/>
    <w:rsid w:val="006A1693"/>
    <w:rsid w:val="006B3727"/>
    <w:rsid w:val="006D3173"/>
    <w:rsid w:val="006D32AC"/>
    <w:rsid w:val="006D5317"/>
    <w:rsid w:val="006F3DA9"/>
    <w:rsid w:val="00700DA8"/>
    <w:rsid w:val="007023A6"/>
    <w:rsid w:val="007140AE"/>
    <w:rsid w:val="0071424F"/>
    <w:rsid w:val="00731FB6"/>
    <w:rsid w:val="00745582"/>
    <w:rsid w:val="00752E3B"/>
    <w:rsid w:val="00760433"/>
    <w:rsid w:val="00763058"/>
    <w:rsid w:val="00767952"/>
    <w:rsid w:val="00771552"/>
    <w:rsid w:val="00771E9B"/>
    <w:rsid w:val="00771EAE"/>
    <w:rsid w:val="007725FE"/>
    <w:rsid w:val="00774C98"/>
    <w:rsid w:val="00784857"/>
    <w:rsid w:val="00786321"/>
    <w:rsid w:val="00787B5E"/>
    <w:rsid w:val="007A60BC"/>
    <w:rsid w:val="007B490E"/>
    <w:rsid w:val="007D14E2"/>
    <w:rsid w:val="007D27F7"/>
    <w:rsid w:val="007E509C"/>
    <w:rsid w:val="007F0570"/>
    <w:rsid w:val="007F24C0"/>
    <w:rsid w:val="007F41C2"/>
    <w:rsid w:val="00802124"/>
    <w:rsid w:val="008028A2"/>
    <w:rsid w:val="00802B87"/>
    <w:rsid w:val="00806314"/>
    <w:rsid w:val="00806D31"/>
    <w:rsid w:val="00812C65"/>
    <w:rsid w:val="00815B03"/>
    <w:rsid w:val="00827DF6"/>
    <w:rsid w:val="00833D22"/>
    <w:rsid w:val="00844074"/>
    <w:rsid w:val="0084784B"/>
    <w:rsid w:val="008606BC"/>
    <w:rsid w:val="008613B1"/>
    <w:rsid w:val="00865FD9"/>
    <w:rsid w:val="008733D0"/>
    <w:rsid w:val="00894B7E"/>
    <w:rsid w:val="00897984"/>
    <w:rsid w:val="008A3384"/>
    <w:rsid w:val="008A355A"/>
    <w:rsid w:val="008A5246"/>
    <w:rsid w:val="008B3003"/>
    <w:rsid w:val="008C66FD"/>
    <w:rsid w:val="008D398F"/>
    <w:rsid w:val="008D4A83"/>
    <w:rsid w:val="008D73C8"/>
    <w:rsid w:val="008E40A6"/>
    <w:rsid w:val="008E5066"/>
    <w:rsid w:val="008F36E6"/>
    <w:rsid w:val="008F737B"/>
    <w:rsid w:val="008F783D"/>
    <w:rsid w:val="00920DCC"/>
    <w:rsid w:val="00934BDB"/>
    <w:rsid w:val="00950261"/>
    <w:rsid w:val="00950B38"/>
    <w:rsid w:val="00954CE5"/>
    <w:rsid w:val="0095659F"/>
    <w:rsid w:val="009636B9"/>
    <w:rsid w:val="0096787A"/>
    <w:rsid w:val="00967E60"/>
    <w:rsid w:val="00970728"/>
    <w:rsid w:val="00990282"/>
    <w:rsid w:val="009931C2"/>
    <w:rsid w:val="009942A0"/>
    <w:rsid w:val="00994AE6"/>
    <w:rsid w:val="00994BB2"/>
    <w:rsid w:val="009A4548"/>
    <w:rsid w:val="009A5879"/>
    <w:rsid w:val="009A6F44"/>
    <w:rsid w:val="009B29C1"/>
    <w:rsid w:val="009B29E3"/>
    <w:rsid w:val="009B5920"/>
    <w:rsid w:val="009D071E"/>
    <w:rsid w:val="009F323C"/>
    <w:rsid w:val="009F757F"/>
    <w:rsid w:val="00A05A82"/>
    <w:rsid w:val="00A05AD7"/>
    <w:rsid w:val="00A05CCC"/>
    <w:rsid w:val="00A1483C"/>
    <w:rsid w:val="00A217B2"/>
    <w:rsid w:val="00A26DC4"/>
    <w:rsid w:val="00A33404"/>
    <w:rsid w:val="00A350C1"/>
    <w:rsid w:val="00A35E61"/>
    <w:rsid w:val="00A41851"/>
    <w:rsid w:val="00A4297F"/>
    <w:rsid w:val="00A43D22"/>
    <w:rsid w:val="00A465E2"/>
    <w:rsid w:val="00A46E57"/>
    <w:rsid w:val="00A54A6C"/>
    <w:rsid w:val="00A6720C"/>
    <w:rsid w:val="00A731AA"/>
    <w:rsid w:val="00AA276D"/>
    <w:rsid w:val="00AB0FD1"/>
    <w:rsid w:val="00AB611A"/>
    <w:rsid w:val="00AB78FE"/>
    <w:rsid w:val="00AC47EF"/>
    <w:rsid w:val="00AD2806"/>
    <w:rsid w:val="00AD6F9C"/>
    <w:rsid w:val="00AE4BE0"/>
    <w:rsid w:val="00AF6E1B"/>
    <w:rsid w:val="00B207AF"/>
    <w:rsid w:val="00B21A36"/>
    <w:rsid w:val="00B26394"/>
    <w:rsid w:val="00B3358D"/>
    <w:rsid w:val="00B3379E"/>
    <w:rsid w:val="00B375D2"/>
    <w:rsid w:val="00B45255"/>
    <w:rsid w:val="00B65A24"/>
    <w:rsid w:val="00B8142D"/>
    <w:rsid w:val="00B833B7"/>
    <w:rsid w:val="00B8650C"/>
    <w:rsid w:val="00B95840"/>
    <w:rsid w:val="00BB0D85"/>
    <w:rsid w:val="00BE265A"/>
    <w:rsid w:val="00BE51FF"/>
    <w:rsid w:val="00BE6BD4"/>
    <w:rsid w:val="00BF1E83"/>
    <w:rsid w:val="00BF3A5D"/>
    <w:rsid w:val="00BF62E6"/>
    <w:rsid w:val="00C054D7"/>
    <w:rsid w:val="00C146AE"/>
    <w:rsid w:val="00C214BD"/>
    <w:rsid w:val="00C23DDE"/>
    <w:rsid w:val="00C2485E"/>
    <w:rsid w:val="00C24C4E"/>
    <w:rsid w:val="00C30E5C"/>
    <w:rsid w:val="00C45E8C"/>
    <w:rsid w:val="00C6130B"/>
    <w:rsid w:val="00C9538E"/>
    <w:rsid w:val="00C9694D"/>
    <w:rsid w:val="00C97930"/>
    <w:rsid w:val="00CA1F47"/>
    <w:rsid w:val="00CA6848"/>
    <w:rsid w:val="00CB6E77"/>
    <w:rsid w:val="00CC2502"/>
    <w:rsid w:val="00CD6F90"/>
    <w:rsid w:val="00CE3F12"/>
    <w:rsid w:val="00CE442D"/>
    <w:rsid w:val="00CE4EEC"/>
    <w:rsid w:val="00CE6B4B"/>
    <w:rsid w:val="00CF3876"/>
    <w:rsid w:val="00D06264"/>
    <w:rsid w:val="00D13196"/>
    <w:rsid w:val="00D22973"/>
    <w:rsid w:val="00D229C9"/>
    <w:rsid w:val="00D252EC"/>
    <w:rsid w:val="00D36A7A"/>
    <w:rsid w:val="00D37023"/>
    <w:rsid w:val="00D37ED5"/>
    <w:rsid w:val="00D42511"/>
    <w:rsid w:val="00D437E7"/>
    <w:rsid w:val="00D44BDB"/>
    <w:rsid w:val="00D44E8E"/>
    <w:rsid w:val="00D4591D"/>
    <w:rsid w:val="00D60203"/>
    <w:rsid w:val="00D634CA"/>
    <w:rsid w:val="00D76AD8"/>
    <w:rsid w:val="00D857CF"/>
    <w:rsid w:val="00D90EE1"/>
    <w:rsid w:val="00D97F75"/>
    <w:rsid w:val="00DA27A8"/>
    <w:rsid w:val="00DA4769"/>
    <w:rsid w:val="00DC2EB1"/>
    <w:rsid w:val="00DD024A"/>
    <w:rsid w:val="00DE097A"/>
    <w:rsid w:val="00DE62A7"/>
    <w:rsid w:val="00DF150F"/>
    <w:rsid w:val="00DF76D8"/>
    <w:rsid w:val="00E003C0"/>
    <w:rsid w:val="00E0087B"/>
    <w:rsid w:val="00E03EAC"/>
    <w:rsid w:val="00E06B32"/>
    <w:rsid w:val="00E21F5E"/>
    <w:rsid w:val="00E22373"/>
    <w:rsid w:val="00E22876"/>
    <w:rsid w:val="00E409B8"/>
    <w:rsid w:val="00E44EA1"/>
    <w:rsid w:val="00E51DE0"/>
    <w:rsid w:val="00E55431"/>
    <w:rsid w:val="00E554B5"/>
    <w:rsid w:val="00E573A2"/>
    <w:rsid w:val="00E65B97"/>
    <w:rsid w:val="00E670A9"/>
    <w:rsid w:val="00E75852"/>
    <w:rsid w:val="00E8046A"/>
    <w:rsid w:val="00E903B9"/>
    <w:rsid w:val="00E930CA"/>
    <w:rsid w:val="00E93302"/>
    <w:rsid w:val="00EB2269"/>
    <w:rsid w:val="00ED597B"/>
    <w:rsid w:val="00ED68B0"/>
    <w:rsid w:val="00ED7685"/>
    <w:rsid w:val="00EE30EA"/>
    <w:rsid w:val="00EE5BDC"/>
    <w:rsid w:val="00EE6D34"/>
    <w:rsid w:val="00EE7A86"/>
    <w:rsid w:val="00F04D54"/>
    <w:rsid w:val="00F13AE5"/>
    <w:rsid w:val="00F16A79"/>
    <w:rsid w:val="00F2375E"/>
    <w:rsid w:val="00F34515"/>
    <w:rsid w:val="00F42BE0"/>
    <w:rsid w:val="00F42EC8"/>
    <w:rsid w:val="00F455E8"/>
    <w:rsid w:val="00F55097"/>
    <w:rsid w:val="00F57D88"/>
    <w:rsid w:val="00F74635"/>
    <w:rsid w:val="00F81BB8"/>
    <w:rsid w:val="00F844F6"/>
    <w:rsid w:val="00F879BE"/>
    <w:rsid w:val="00F92067"/>
    <w:rsid w:val="00F92723"/>
    <w:rsid w:val="00F97006"/>
    <w:rsid w:val="00FA19A8"/>
    <w:rsid w:val="00FA2B7A"/>
    <w:rsid w:val="00FA3799"/>
    <w:rsid w:val="00FC7EBE"/>
    <w:rsid w:val="00FD00E4"/>
    <w:rsid w:val="00FD2935"/>
    <w:rsid w:val="00FD6595"/>
    <w:rsid w:val="00FF136C"/>
    <w:rsid w:val="00FF2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255"/>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5280</TotalTime>
  <Pages>13</Pages>
  <Words>1644</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297</cp:revision>
  <dcterms:created xsi:type="dcterms:W3CDTF">2021-05-03T00:11:00Z</dcterms:created>
  <dcterms:modified xsi:type="dcterms:W3CDTF">2021-06-16T02:47:00Z</dcterms:modified>
</cp:coreProperties>
</file>